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170B2" w:rsidRDefault="00000000">
      <w:pPr>
        <w:pStyle w:val="Heading2"/>
        <w:spacing w:before="240" w:after="240"/>
      </w:pPr>
      <w:bookmarkStart w:id="0" w:name="_yy2qgeafh39i" w:colFirst="0" w:colLast="0"/>
      <w:bookmarkEnd w:id="0"/>
      <w:r>
        <w:t>1.1 Explain the properties of the chosen data set and plan of analysis:</w:t>
      </w:r>
    </w:p>
    <w:p w14:paraId="00000002" w14:textId="333856DF" w:rsidR="009170B2" w:rsidRDefault="00000000">
      <w:pPr>
        <w:spacing w:before="240" w:after="240"/>
      </w:pPr>
      <w:r>
        <w:t xml:space="preserve">The project began with an idea to predict the type of weapon used in incidents based on a range of demographic and contextual features. Initially, the weapon categories included multiple classes such as </w:t>
      </w:r>
      <w:r>
        <w:rPr>
          <w:i/>
        </w:rPr>
        <w:t>"Firearm," "Poison," "Blunt Object,"</w:t>
      </w:r>
      <w:r>
        <w:t xml:space="preserve"> and others. The predictors encompassed parameters like </w:t>
      </w:r>
      <w:r>
        <w:rPr>
          <w:i/>
        </w:rPr>
        <w:t>"Victim Age," "Perpetrator Gender,"</w:t>
      </w:r>
      <w:r>
        <w:t xml:space="preserve"> and various </w:t>
      </w:r>
      <w:ins w:id="1" w:author="Mansueto James at MTCA" w:date="2025-01-15T18:44:00Z" w16du:dateUtc="2025-01-15T17:44:00Z">
        <w:r w:rsidR="00982ECB">
          <w:t>social</w:t>
        </w:r>
      </w:ins>
      <w:del w:id="2" w:author="Mansueto James at MTCA" w:date="2025-01-15T18:44:00Z" w16du:dateUtc="2025-01-15T17:44:00Z">
        <w:r w:rsidDel="00982ECB">
          <w:delText>relational</w:delText>
        </w:r>
      </w:del>
      <w:r>
        <w:t xml:space="preserve"> and geographic attributes. The main goal was to develop a robust and efficient model capable of accurately classifying the weapon category.</w:t>
      </w:r>
    </w:p>
    <w:p w14:paraId="00000003" w14:textId="11E7156C" w:rsidR="009170B2" w:rsidRDefault="00000000">
      <w:pPr>
        <w:spacing w:before="240" w:after="240"/>
      </w:pPr>
      <w:r>
        <w:t xml:space="preserve">Several machine learning algorithms were evaluated for this task, starting with the </w:t>
      </w:r>
      <w:ins w:id="3" w:author="Mansueto James at MTCA" w:date="2025-01-15T18:44:00Z" w16du:dateUtc="2025-01-15T17:44:00Z">
        <w:r w:rsidR="00982ECB">
          <w:t xml:space="preserve">Logistic Regression, </w:t>
        </w:r>
      </w:ins>
      <w:r>
        <w:rPr>
          <w:b/>
        </w:rPr>
        <w:t>Random Forest Classifier</w:t>
      </w:r>
      <w:r>
        <w:t xml:space="preserve">, </w:t>
      </w:r>
      <w:proofErr w:type="spellStart"/>
      <w:r>
        <w:rPr>
          <w:b/>
        </w:rPr>
        <w:t>XGBoost</w:t>
      </w:r>
      <w:proofErr w:type="spellEnd"/>
      <w:r>
        <w:t xml:space="preserve">, and </w:t>
      </w:r>
      <w:proofErr w:type="spellStart"/>
      <w:r>
        <w:rPr>
          <w:b/>
        </w:rPr>
        <w:t>CatBoost</w:t>
      </w:r>
      <w:proofErr w:type="spellEnd"/>
      <w:r>
        <w:t xml:space="preserve">. While </w:t>
      </w:r>
      <w:ins w:id="4" w:author="Mansueto James at MTCA" w:date="2025-01-15T18:44:00Z" w16du:dateUtc="2025-01-15T17:44:00Z">
        <w:r w:rsidR="00982ECB">
          <w:t xml:space="preserve">Logistic Regression, </w:t>
        </w:r>
      </w:ins>
      <w:proofErr w:type="spellStart"/>
      <w:r>
        <w:t>XGBoost</w:t>
      </w:r>
      <w:proofErr w:type="spellEnd"/>
      <w:r>
        <w:t xml:space="preserve"> and </w:t>
      </w:r>
      <w:proofErr w:type="spellStart"/>
      <w:r>
        <w:t>CatBoost</w:t>
      </w:r>
      <w:proofErr w:type="spellEnd"/>
      <w:r>
        <w:t xml:space="preserve"> offered faster execution times, Random Forest consistently produced the best results in terms of accuracy and balanced performance across categories. However, its longer training time was a challenge, taking several minutes to complete the process. To address this, the trained model was saved to a file, allowing it to be reused instantly in tools like </w:t>
      </w:r>
      <w:proofErr w:type="spellStart"/>
      <w:r>
        <w:t>Gradio</w:t>
      </w:r>
      <w:proofErr w:type="spellEnd"/>
      <w:r>
        <w:t xml:space="preserve"> for real-time predictions.</w:t>
      </w:r>
    </w:p>
    <w:p w14:paraId="00000004" w14:textId="04C2D4BB" w:rsidR="009170B2" w:rsidRDefault="00000000" w:rsidP="00982ECB">
      <w:pPr>
        <w:spacing w:before="240" w:after="240"/>
        <w:jc w:val="both"/>
        <w:pPrChange w:id="5" w:author="Mansueto James at MTCA" w:date="2025-01-15T18:44:00Z" w16du:dateUtc="2025-01-15T17:44:00Z">
          <w:pPr>
            <w:spacing w:before="240" w:after="240"/>
          </w:pPr>
        </w:pPrChange>
      </w:pPr>
      <w:r>
        <w:t xml:space="preserve">To ensure the Random Forest model could handle the categorical data effectively, </w:t>
      </w:r>
      <w:proofErr w:type="spellStart"/>
      <w:r>
        <w:rPr>
          <w:b/>
        </w:rPr>
        <w:t>OneHotEncoding</w:t>
      </w:r>
      <w:proofErr w:type="spellEnd"/>
      <w:r>
        <w:t xml:space="preserve"> was applied to all categorical features. This transformation converted each category into a set of binary features, making the data compatible with the Random Forest algorithm. Features like </w:t>
      </w:r>
      <w:r>
        <w:rPr>
          <w:i/>
        </w:rPr>
        <w:t>State, Victim Sex,</w:t>
      </w:r>
      <w:r>
        <w:t xml:space="preserve"> and </w:t>
      </w:r>
      <w:r>
        <w:rPr>
          <w:i/>
        </w:rPr>
        <w:t>Relationship Category</w:t>
      </w:r>
      <w:r>
        <w:t xml:space="preserve"> were encoded to ensure consistent and interpretable preprocessing.</w:t>
      </w:r>
      <w:ins w:id="6" w:author="Mansueto James at MTCA" w:date="2025-01-15T18:44:00Z" w16du:dateUtc="2025-01-15T17:44:00Z">
        <w:r w:rsidR="00982ECB">
          <w:t xml:space="preserve"> </w:t>
        </w:r>
        <w:r w:rsidR="00982ECB">
          <w:t xml:space="preserve">Feature engineering was also applied to the logistic regression case because each categorical </w:t>
        </w:r>
        <w:proofErr w:type="spellStart"/>
        <w:r w:rsidR="00982ECB">
          <w:t>variablehad</w:t>
        </w:r>
        <w:proofErr w:type="spellEnd"/>
        <w:r w:rsidR="00982ECB">
          <w:t xml:space="preserve"> to be transformed into two sets, where one set, composed of one variable, which serves as the reference category and the other set of variables serves as the dummies and which are collectively referred to as </w:t>
        </w:r>
        <w:r w:rsidR="00982ECB">
          <w:rPr>
            <w:b/>
          </w:rPr>
          <w:t>dummy variables</w:t>
        </w:r>
        <w:r w:rsidR="00982ECB">
          <w:t>.</w:t>
        </w:r>
      </w:ins>
    </w:p>
    <w:p w14:paraId="00000005" w14:textId="77777777" w:rsidR="009170B2" w:rsidRDefault="00000000">
      <w:pPr>
        <w:spacing w:before="240" w:after="240"/>
      </w:pPr>
      <w:r>
        <w:t xml:space="preserve">Further performance improvements were achieved by grouping certain categorical features into broader categories. For example, months were combined into seasons, states were grouped into regions, and specific relationships like </w:t>
      </w:r>
      <w:r>
        <w:rPr>
          <w:i/>
        </w:rPr>
        <w:t>"Brother"</w:t>
      </w:r>
      <w:r>
        <w:t xml:space="preserve"> and </w:t>
      </w:r>
      <w:r>
        <w:rPr>
          <w:i/>
        </w:rPr>
        <w:t>"Mother"</w:t>
      </w:r>
      <w:r>
        <w:t xml:space="preserve"> were consolidated under the broader category of </w:t>
      </w:r>
      <w:r>
        <w:rPr>
          <w:i/>
        </w:rPr>
        <w:t>Family</w:t>
      </w:r>
      <w:r>
        <w:t>. These transformations simplified the dataset while retaining key patterns, improving both computational efficiency and model accuracy.</w:t>
      </w:r>
    </w:p>
    <w:p w14:paraId="00000006" w14:textId="77777777" w:rsidR="009170B2" w:rsidRDefault="00000000">
      <w:pPr>
        <w:spacing w:before="240" w:after="240"/>
      </w:pPr>
      <w:r>
        <w:t xml:space="preserve">Despite these improvements, the dataset's inherent class imbalance emerged as a critical issue. For instance, </w:t>
      </w:r>
      <w:r>
        <w:rPr>
          <w:i/>
        </w:rPr>
        <w:t>"Firearm"</w:t>
      </w:r>
      <w:r>
        <w:t xml:space="preserve"> records significantly outnumbered others like </w:t>
      </w:r>
      <w:r>
        <w:rPr>
          <w:i/>
        </w:rPr>
        <w:t>"Poison,"</w:t>
      </w:r>
      <w:r>
        <w:t xml:space="preserve"> which skewed the model’s ability to generalize across classes. To address this, weapon categories were consolidated into binary outputs: </w:t>
      </w:r>
      <w:r>
        <w:rPr>
          <w:b/>
        </w:rPr>
        <w:t>Firearm and Non-Firearm</w:t>
      </w:r>
      <w:r>
        <w:t>. While this reduced the granularity of predictions, it allowed for more balanced and meaningful outputs.</w:t>
      </w:r>
    </w:p>
    <w:p w14:paraId="00000007" w14:textId="77777777" w:rsidR="009170B2" w:rsidRDefault="00000000">
      <w:pPr>
        <w:spacing w:before="240" w:after="240"/>
      </w:pPr>
      <w:r>
        <w:t xml:space="preserve">However, even after binarization, there was still an imbalance—approximately 80,000 records for </w:t>
      </w:r>
      <w:r>
        <w:rPr>
          <w:i/>
        </w:rPr>
        <w:t>"Firearm"</w:t>
      </w:r>
      <w:r>
        <w:t xml:space="preserve"> compared to approximately 40,000 for </w:t>
      </w:r>
      <w:r>
        <w:rPr>
          <w:i/>
        </w:rPr>
        <w:t>"</w:t>
      </w:r>
      <w:proofErr w:type="gramStart"/>
      <w:r>
        <w:rPr>
          <w:i/>
        </w:rPr>
        <w:t>Non-Firearm</w:t>
      </w:r>
      <w:proofErr w:type="gramEnd"/>
      <w:r>
        <w:rPr>
          <w:i/>
        </w:rPr>
        <w:t>."</w:t>
      </w:r>
      <w:r>
        <w:t xml:space="preserve"> To address this, the </w:t>
      </w:r>
      <w:r>
        <w:rPr>
          <w:b/>
        </w:rPr>
        <w:t>SMOTE (Synthetic Minority Oversampling Technique)</w:t>
      </w:r>
      <w:r>
        <w:t xml:space="preserve"> was applied. SMOTE generates synthetic examples of the minority class by interpolating between existing samples, thus creating a balanced dataset. This not only improved the model's recall for </w:t>
      </w:r>
      <w:r>
        <w:rPr>
          <w:i/>
        </w:rPr>
        <w:t>"</w:t>
      </w:r>
      <w:proofErr w:type="gramStart"/>
      <w:r>
        <w:rPr>
          <w:i/>
        </w:rPr>
        <w:t>Non-Firearm</w:t>
      </w:r>
      <w:proofErr w:type="gramEnd"/>
      <w:r>
        <w:rPr>
          <w:i/>
        </w:rPr>
        <w:t>"</w:t>
      </w:r>
      <w:r>
        <w:t xml:space="preserve"> but also ensured fairer performance across both classes.</w:t>
      </w:r>
    </w:p>
    <w:p w14:paraId="00000008" w14:textId="77777777" w:rsidR="009170B2" w:rsidRDefault="00000000">
      <w:pPr>
        <w:pStyle w:val="Heading2"/>
        <w:spacing w:before="240" w:after="240"/>
      </w:pPr>
      <w:bookmarkStart w:id="7" w:name="_90hy7xbaybai" w:colFirst="0" w:colLast="0"/>
      <w:bookmarkEnd w:id="7"/>
      <w:proofErr w:type="gramStart"/>
      <w:r>
        <w:lastRenderedPageBreak/>
        <w:t>1.2  Mention</w:t>
      </w:r>
      <w:proofErr w:type="gramEnd"/>
      <w:r>
        <w:t xml:space="preserve"> the machine-learning techniques that you will be using:</w:t>
      </w:r>
    </w:p>
    <w:p w14:paraId="00000009" w14:textId="77777777" w:rsidR="009170B2" w:rsidRDefault="00000000">
      <w:r>
        <w:t>2.1 Mechanics of Selected Machine Learning Techniques</w:t>
      </w:r>
    </w:p>
    <w:p w14:paraId="0000000A" w14:textId="77777777" w:rsidR="009170B2" w:rsidRDefault="00000000">
      <w:pPr>
        <w:rPr>
          <w:ins w:id="8" w:author="Mansueto James at MTCA" w:date="2025-01-15T18:45:00Z" w16du:dateUtc="2025-01-15T17:45:00Z"/>
        </w:rPr>
      </w:pPr>
      <w:del w:id="9" w:author="Mansueto James at MTCA" w:date="2025-01-15T18:45:00Z" w16du:dateUtc="2025-01-15T17:45:00Z">
        <w:r w:rsidDel="00982ECB">
          <w:delText>•</w:delText>
        </w:r>
      </w:del>
    </w:p>
    <w:p w14:paraId="548B37EE" w14:textId="2D9B6752" w:rsidR="00982ECB" w:rsidRDefault="00982ECB">
      <w:pPr>
        <w:rPr>
          <w:ins w:id="10" w:author="Mansueto James at MTCA" w:date="2025-01-15T18:45:00Z" w16du:dateUtc="2025-01-15T17:45:00Z"/>
        </w:rPr>
      </w:pPr>
      <w:ins w:id="11" w:author="Mansueto James at MTCA" w:date="2025-01-15T18:45:00Z" w16du:dateUtc="2025-01-15T17:45:00Z">
        <w:r w:rsidRPr="002067E5">
          <w:rPr>
            <w:b/>
            <w:bCs/>
          </w:rPr>
          <w:t>Logistic Regression</w:t>
        </w:r>
        <w:r>
          <w:t>:  Instead of directly modelling the response Y, logistic regression models the probability that Y falls into a specific category.</w:t>
        </w:r>
      </w:ins>
    </w:p>
    <w:p w14:paraId="71FA304E" w14:textId="77777777" w:rsidR="00982ECB" w:rsidRDefault="00982ECB"/>
    <w:p w14:paraId="0000000B" w14:textId="56406D1E" w:rsidR="009170B2" w:rsidDel="00982ECB" w:rsidRDefault="00000000">
      <w:pPr>
        <w:rPr>
          <w:del w:id="12" w:author="Mansueto James at MTCA" w:date="2025-01-15T18:45:00Z" w16du:dateUtc="2025-01-15T17:45:00Z"/>
        </w:rPr>
      </w:pPr>
      <w:r>
        <w:t>Random Forest: Builds multiple decision trees during training and combines their outputs to improve prediction accuracy. It mitigates overfitting by averaging predictions and supports both categorical and numerical data. For this project,</w:t>
      </w:r>
      <w:ins w:id="13" w:author="Mansueto James at MTCA" w:date="2025-01-15T18:45:00Z" w16du:dateUtc="2025-01-15T17:45:00Z">
        <w:r w:rsidR="00982ECB">
          <w:t xml:space="preserve"> </w:t>
        </w:r>
      </w:ins>
    </w:p>
    <w:p w14:paraId="0000000C" w14:textId="3E3A39EF" w:rsidR="009170B2" w:rsidDel="00982ECB" w:rsidRDefault="00000000">
      <w:pPr>
        <w:rPr>
          <w:del w:id="14" w:author="Mansueto James at MTCA" w:date="2025-01-15T18:45:00Z" w16du:dateUtc="2025-01-15T17:45:00Z"/>
        </w:rPr>
      </w:pPr>
      <w:proofErr w:type="spellStart"/>
      <w:r>
        <w:t>OneHotEncoding</w:t>
      </w:r>
      <w:proofErr w:type="spellEnd"/>
      <w:ins w:id="15" w:author="Mansueto James at MTCA" w:date="2025-01-15T18:45:00Z" w16du:dateUtc="2025-01-15T17:45:00Z">
        <w:r w:rsidR="00982ECB">
          <w:t xml:space="preserve"> </w:t>
        </w:r>
      </w:ins>
    </w:p>
    <w:p w14:paraId="0000000D" w14:textId="77777777" w:rsidR="009170B2" w:rsidDel="00982ECB" w:rsidRDefault="00000000">
      <w:pPr>
        <w:rPr>
          <w:del w:id="16" w:author="Mansueto James at MTCA" w:date="2025-01-15T18:45:00Z" w16du:dateUtc="2025-01-15T17:45:00Z"/>
        </w:rPr>
      </w:pPr>
      <w:r>
        <w:t>was applied to categorical features to ensure compatibility.</w:t>
      </w:r>
    </w:p>
    <w:p w14:paraId="0000000E" w14:textId="77777777" w:rsidR="009170B2" w:rsidRDefault="00000000">
      <w:pPr>
        <w:rPr>
          <w:ins w:id="17" w:author="Mansueto James at MTCA" w:date="2025-01-15T18:45:00Z" w16du:dateUtc="2025-01-15T17:45:00Z"/>
        </w:rPr>
      </w:pPr>
      <w:del w:id="18" w:author="Mansueto James at MTCA" w:date="2025-01-15T18:45:00Z" w16du:dateUtc="2025-01-15T17:45:00Z">
        <w:r w:rsidDel="00982ECB">
          <w:delText>•</w:delText>
        </w:r>
      </w:del>
    </w:p>
    <w:p w14:paraId="2B050BC8" w14:textId="77777777" w:rsidR="00982ECB" w:rsidRDefault="00982ECB"/>
    <w:p w14:paraId="0000000F" w14:textId="77777777" w:rsidR="009170B2" w:rsidRDefault="00000000">
      <w:proofErr w:type="spellStart"/>
      <w:r>
        <w:t>XGBoost</w:t>
      </w:r>
      <w:proofErr w:type="spellEnd"/>
      <w:r>
        <w:t xml:space="preserve">: A boosting algorithm that sequentially builds weak learners to correct errors from previous iterations. While it can handle categorical features natively, we maintained </w:t>
      </w:r>
      <w:proofErr w:type="spellStart"/>
      <w:r>
        <w:t>OneHotEncoding</w:t>
      </w:r>
      <w:proofErr w:type="spellEnd"/>
      <w:r>
        <w:t xml:space="preserve"> for consistency with other models.</w:t>
      </w:r>
    </w:p>
    <w:p w14:paraId="00000010" w14:textId="77777777" w:rsidR="009170B2" w:rsidDel="00982ECB" w:rsidRDefault="00000000">
      <w:pPr>
        <w:rPr>
          <w:del w:id="19" w:author="Mansueto James at MTCA" w:date="2025-01-15T18:45:00Z" w16du:dateUtc="2025-01-15T17:45:00Z"/>
        </w:rPr>
      </w:pPr>
      <w:del w:id="20" w:author="Mansueto James at MTCA" w:date="2025-01-15T18:45:00Z" w16du:dateUtc="2025-01-15T17:45:00Z">
        <w:r w:rsidDel="00982ECB">
          <w:delText>•</w:delText>
        </w:r>
      </w:del>
    </w:p>
    <w:p w14:paraId="00000011" w14:textId="338F413D" w:rsidR="009170B2" w:rsidRDefault="00000000">
      <w:del w:id="21" w:author="Mansueto James at MTCA" w:date="2025-01-15T18:45:00Z" w16du:dateUtc="2025-01-15T17:45:00Z">
        <w:r w:rsidDel="00982ECB">
          <w:delText xml:space="preserve">Logistic Regression: </w:delText>
        </w:r>
      </w:del>
      <w:r>
        <w:br/>
      </w:r>
      <w:r>
        <w:br/>
        <w:t>ANN - TODO</w:t>
      </w:r>
    </w:p>
    <w:p w14:paraId="00000012" w14:textId="77777777" w:rsidR="009170B2" w:rsidRDefault="009170B2"/>
    <w:p w14:paraId="00000013" w14:textId="77777777" w:rsidR="009170B2" w:rsidRDefault="00000000">
      <w:r>
        <w:t xml:space="preserve">&gt;&gt;&gt;&gt;&gt; </w:t>
      </w:r>
      <w:proofErr w:type="gramStart"/>
      <w:r>
        <w:t>TODO :</w:t>
      </w:r>
      <w:proofErr w:type="gramEnd"/>
      <w:r>
        <w:t xml:space="preserve"> FIX HERE</w:t>
      </w:r>
    </w:p>
    <w:p w14:paraId="00000014" w14:textId="77777777" w:rsidR="009170B2" w:rsidRDefault="009170B2"/>
    <w:p w14:paraId="00000015" w14:textId="77777777" w:rsidR="009170B2" w:rsidRDefault="009170B2">
      <w:pPr>
        <w:pStyle w:val="Heading2"/>
        <w:spacing w:before="240" w:after="240"/>
      </w:pPr>
      <w:bookmarkStart w:id="22" w:name="_rqr2po2p2can" w:colFirst="0" w:colLast="0"/>
      <w:bookmarkEnd w:id="22"/>
    </w:p>
    <w:p w14:paraId="00000016" w14:textId="77777777" w:rsidR="009170B2" w:rsidRDefault="00000000">
      <w:pPr>
        <w:pStyle w:val="Heading2"/>
        <w:spacing w:before="240" w:after="240"/>
      </w:pPr>
      <w:bookmarkStart w:id="23" w:name="_589ply11zywz" w:colFirst="0" w:colLast="0"/>
      <w:bookmarkEnd w:id="23"/>
      <w:r>
        <w:t>2. BACKGROUND</w:t>
      </w:r>
    </w:p>
    <w:p w14:paraId="00000017" w14:textId="77777777" w:rsidR="009170B2" w:rsidRDefault="00000000">
      <w:r>
        <w:t>2.1 Demonstrate and describe the mechanics of the selected machine learning techniques.</w:t>
      </w:r>
    </w:p>
    <w:p w14:paraId="00000018" w14:textId="77777777" w:rsidR="009170B2" w:rsidRDefault="009170B2"/>
    <w:p w14:paraId="00000019" w14:textId="77777777" w:rsidR="009170B2" w:rsidDel="00814AFC" w:rsidRDefault="00000000">
      <w:pPr>
        <w:rPr>
          <w:del w:id="24" w:author="Mansueto James at MTCA" w:date="2025-01-15T19:06:00Z" w16du:dateUtc="2025-01-15T18:06:00Z"/>
          <w:b/>
        </w:rPr>
      </w:pPr>
      <w:r>
        <w:rPr>
          <w:b/>
        </w:rPr>
        <w:t xml:space="preserve">2.2.1 Logistic Regression </w:t>
      </w:r>
    </w:p>
    <w:p w14:paraId="0000001A" w14:textId="77777777" w:rsidR="009170B2" w:rsidRDefault="009170B2">
      <w:pPr>
        <w:rPr>
          <w:b/>
        </w:rPr>
      </w:pPr>
    </w:p>
    <w:p w14:paraId="0000001B" w14:textId="77777777" w:rsidR="009170B2" w:rsidRDefault="00000000">
      <w:pPr>
        <w:spacing w:before="240" w:after="240"/>
      </w:pPr>
      <w:r>
        <w:t xml:space="preserve">As a starting point, we trained a </w:t>
      </w:r>
      <w:r>
        <w:rPr>
          <w:b/>
        </w:rPr>
        <w:t>logistic regression model</w:t>
      </w:r>
      <w:r>
        <w:t xml:space="preserve">, a basic model for classification problems. Eventually, this basic model was fine-tuned using </w:t>
      </w:r>
      <w:r>
        <w:rPr>
          <w:b/>
        </w:rPr>
        <w:t>regularization techniques</w:t>
      </w:r>
      <w:r>
        <w:t xml:space="preserve">, namely Lasso and Ridge. Preparing data for training machine learning models is a crucial step, and this also applies to the logistic regression case. This model requires that each categorical feature is transformed into two sets, where one set, composed of one variable, serves as the reference category and the other set of variables serves as the dummies and which are collectively referred to as </w:t>
      </w:r>
      <w:r>
        <w:rPr>
          <w:b/>
        </w:rPr>
        <w:t>dummy variables</w:t>
      </w:r>
      <w:r>
        <w:t>.</w:t>
      </w:r>
    </w:p>
    <w:p w14:paraId="0000001C" w14:textId="7EFDF94F" w:rsidR="009170B2" w:rsidRDefault="00000000">
      <w:pPr>
        <w:spacing w:before="240" w:after="240"/>
      </w:pPr>
      <w:r>
        <w:t xml:space="preserve">The appropriate treatment of situations </w:t>
      </w:r>
      <w:proofErr w:type="spellStart"/>
      <w:r>
        <w:t>modeled</w:t>
      </w:r>
      <w:proofErr w:type="spellEnd"/>
      <w:r>
        <w:t xml:space="preserve"> by a binary output and a set of features composed of a combination of categorical and numerical features is to use the </w:t>
      </w:r>
      <w:r>
        <w:rPr>
          <w:b/>
        </w:rPr>
        <w:t>logistic regression model</w:t>
      </w:r>
      <w:r>
        <w:t xml:space="preserve"> and not </w:t>
      </w:r>
      <w:r>
        <w:rPr>
          <w:b/>
        </w:rPr>
        <w:t>linear regression</w:t>
      </w:r>
      <w:r>
        <w:t>. There are various technical reasons for this</w:t>
      </w:r>
      <w:ins w:id="25" w:author="Mansueto James at MTCA" w:date="2025-01-15T18:49:00Z" w16du:dateUtc="2025-01-15T17:49:00Z">
        <w:r w:rsidR="00071204">
          <w:rPr>
            <w:rStyle w:val="FootnoteReference"/>
          </w:rPr>
          <w:footnoteReference w:id="1"/>
        </w:r>
      </w:ins>
      <w:r>
        <w:t>:</w:t>
      </w:r>
    </w:p>
    <w:p w14:paraId="0000001D" w14:textId="77777777" w:rsidR="009170B2" w:rsidRDefault="00000000">
      <w:pPr>
        <w:numPr>
          <w:ilvl w:val="0"/>
          <w:numId w:val="3"/>
        </w:numPr>
        <w:spacing w:before="240"/>
      </w:pPr>
      <w:r>
        <w:t>Since the distribution of the disturbance term is not normal, standard errors are invalid.</w:t>
      </w:r>
    </w:p>
    <w:p w14:paraId="0000001E" w14:textId="77777777" w:rsidR="009170B2" w:rsidRDefault="00000000">
      <w:pPr>
        <w:numPr>
          <w:ilvl w:val="0"/>
          <w:numId w:val="3"/>
        </w:numPr>
      </w:pPr>
      <w:r>
        <w:lastRenderedPageBreak/>
        <w:t>Hence, the F-statistic, t-statistics, and p-values are invalid.</w:t>
      </w:r>
    </w:p>
    <w:p w14:paraId="0000001F" w14:textId="60EA9218" w:rsidR="009170B2" w:rsidRDefault="00000000">
      <w:pPr>
        <w:numPr>
          <w:ilvl w:val="0"/>
          <w:numId w:val="3"/>
        </w:numPr>
      </w:pPr>
      <w:r>
        <w:t>The model is subject to heteroskedasticity, i.e., variance of the residuals is unequal because it is dependent on</w:t>
      </w:r>
      <w:ins w:id="27" w:author="Mansueto James at MTCA" w:date="2025-01-15T18:49:00Z" w16du:dateUtc="2025-01-15T17:49:00Z">
        <w:r w:rsidR="00071204">
          <w:t xml:space="preserve"> </w:t>
        </w:r>
      </w:ins>
      <m:oMath>
        <m:sSub>
          <m:sSubPr>
            <m:ctrlPr>
              <w:ins w:id="28" w:author="Mansueto James at MTCA" w:date="2025-01-15T18:50:00Z" w16du:dateUtc="2025-01-15T17:50:00Z">
                <w:rPr>
                  <w:rFonts w:ascii="Cambria Math" w:hAnsi="Cambria Math"/>
                  <w:i/>
                  <w:lang w:val="en-US"/>
                </w:rPr>
              </w:ins>
            </m:ctrlPr>
          </m:sSubPr>
          <m:e>
            <m:r>
              <w:ins w:id="29" w:author="Mansueto James at MTCA" w:date="2025-01-15T18:50:00Z" w16du:dateUtc="2025-01-15T17:50:00Z">
                <w:rPr>
                  <w:rFonts w:ascii="Cambria Math" w:hAnsi="Cambria Math"/>
                  <w:lang w:val="en-US"/>
                </w:rPr>
                <m:t>X</m:t>
              </w:ins>
            </m:r>
          </m:e>
          <m:sub>
            <m:r>
              <w:ins w:id="30" w:author="Mansueto James at MTCA" w:date="2025-01-15T18:50:00Z" w16du:dateUtc="2025-01-15T17:50:00Z">
                <w:rPr>
                  <w:rFonts w:ascii="Cambria Math" w:hAnsi="Cambria Math"/>
                  <w:lang w:val="en-US"/>
                </w:rPr>
                <m:t>i</m:t>
              </w:ins>
            </m:r>
          </m:sub>
        </m:sSub>
      </m:oMath>
      <w:del w:id="31" w:author="Mansueto James at MTCA" w:date="2025-01-15T18:49:00Z" w16du:dateUtc="2025-01-15T17:49:00Z">
        <w:r w:rsidDel="00071204">
          <w:delText xml:space="preserve"> xxx</w:delText>
        </w:r>
      </w:del>
      <w:r>
        <w:t>.</w:t>
      </w:r>
    </w:p>
    <w:p w14:paraId="00000020" w14:textId="2FBC6291" w:rsidR="009170B2" w:rsidRDefault="00000000">
      <w:pPr>
        <w:numPr>
          <w:ilvl w:val="0"/>
          <w:numId w:val="3"/>
        </w:numPr>
        <w:spacing w:after="240"/>
      </w:pPr>
      <w:r>
        <w:t>In addition, nonsensical predictions are a concern because for high values of</w:t>
      </w:r>
      <w:ins w:id="32" w:author="Mansueto James at MTCA" w:date="2025-01-15T18:50:00Z" w16du:dateUtc="2025-01-15T17:50:00Z">
        <w:r w:rsidR="00071204">
          <w:t xml:space="preserve"> </w:t>
        </w:r>
      </w:ins>
      <m:oMath>
        <m:sSub>
          <m:sSubPr>
            <m:ctrlPr>
              <w:ins w:id="33" w:author="Mansueto James at MTCA" w:date="2025-01-15T18:50:00Z" w16du:dateUtc="2025-01-15T17:50:00Z">
                <w:rPr>
                  <w:rFonts w:ascii="Cambria Math" w:hAnsi="Cambria Math"/>
                  <w:i/>
                  <w:lang w:val="en-US"/>
                </w:rPr>
              </w:ins>
            </m:ctrlPr>
          </m:sSubPr>
          <m:e>
            <m:r>
              <w:ins w:id="34" w:author="Mansueto James at MTCA" w:date="2025-01-15T18:50:00Z" w16du:dateUtc="2025-01-15T17:50:00Z">
                <w:rPr>
                  <w:rFonts w:ascii="Cambria Math" w:hAnsi="Cambria Math"/>
                  <w:lang w:val="en-US"/>
                </w:rPr>
                <m:t>X</m:t>
              </w:ins>
            </m:r>
          </m:e>
          <m:sub>
            <m:r>
              <w:ins w:id="35" w:author="Mansueto James at MTCA" w:date="2025-01-15T18:50:00Z" w16du:dateUtc="2025-01-15T17:50:00Z">
                <w:rPr>
                  <w:rFonts w:ascii="Cambria Math" w:hAnsi="Cambria Math"/>
                  <w:lang w:val="en-US"/>
                </w:rPr>
                <m:t>i</m:t>
              </w:ins>
            </m:r>
          </m:sub>
        </m:sSub>
      </m:oMath>
      <w:del w:id="36" w:author="Mansueto James at MTCA" w:date="2025-01-15T18:50:00Z" w16du:dateUtc="2025-01-15T17:50:00Z">
        <w:r w:rsidDel="00071204">
          <w:delText xml:space="preserve"> xxx</w:delText>
        </w:r>
      </w:del>
      <w:r>
        <w:t xml:space="preserve">, predicted values may be greater than 1, and for negative values of </w:t>
      </w:r>
      <m:oMath>
        <m:sSub>
          <m:sSubPr>
            <m:ctrlPr>
              <w:ins w:id="37" w:author="Mansueto James at MTCA" w:date="2025-01-15T18:50:00Z" w16du:dateUtc="2025-01-15T17:50:00Z">
                <w:rPr>
                  <w:rFonts w:ascii="Cambria Math" w:hAnsi="Cambria Math"/>
                  <w:i/>
                  <w:lang w:val="en-US"/>
                </w:rPr>
              </w:ins>
            </m:ctrlPr>
          </m:sSubPr>
          <m:e>
            <m:r>
              <w:ins w:id="38" w:author="Mansueto James at MTCA" w:date="2025-01-15T18:50:00Z" w16du:dateUtc="2025-01-15T17:50:00Z">
                <w:rPr>
                  <w:rFonts w:ascii="Cambria Math" w:hAnsi="Cambria Math"/>
                  <w:lang w:val="en-US"/>
                </w:rPr>
                <m:t>X</m:t>
              </w:ins>
            </m:r>
          </m:e>
          <m:sub>
            <m:r>
              <w:ins w:id="39" w:author="Mansueto James at MTCA" w:date="2025-01-15T18:50:00Z" w16du:dateUtc="2025-01-15T17:50:00Z">
                <w:rPr>
                  <w:rFonts w:ascii="Cambria Math" w:hAnsi="Cambria Math"/>
                  <w:lang w:val="en-US"/>
                </w:rPr>
                <m:t>i</m:t>
              </w:ins>
            </m:r>
          </m:sub>
        </m:sSub>
      </m:oMath>
      <w:del w:id="40" w:author="Mansueto James at MTCA" w:date="2025-01-15T18:50:00Z" w16du:dateUtc="2025-01-15T17:50:00Z">
        <w:r w:rsidDel="00071204">
          <w:delText>xxx</w:delText>
        </w:r>
      </w:del>
      <w:r>
        <w:t>, predicted values will be less than 0. Probabilities less than 0 and greater than 1 are nonsensical.</w:t>
      </w:r>
    </w:p>
    <w:p w14:paraId="00000021" w14:textId="77777777" w:rsidR="009170B2" w:rsidRDefault="00000000">
      <w:pPr>
        <w:spacing w:before="240" w:after="240"/>
        <w:rPr>
          <w:ins w:id="41" w:author="Mansueto James at MTCA" w:date="2025-01-15T18:46:00Z" w16du:dateUtc="2025-01-15T17:46:00Z"/>
        </w:rPr>
      </w:pPr>
      <w:r>
        <w:t xml:space="preserve">Mathematically, the logistic function is represented by </w:t>
      </w:r>
      <w:r>
        <w:rPr>
          <w:b/>
        </w:rPr>
        <w:t>Equation 1</w:t>
      </w:r>
      <w:r>
        <w:t xml:space="preserve"> below:</w:t>
      </w:r>
    </w:p>
    <w:p w14:paraId="21BE0014" w14:textId="1B33B9FF" w:rsidR="00982ECB" w:rsidRDefault="00982ECB">
      <w:pPr>
        <w:spacing w:before="240" w:after="240"/>
      </w:pPr>
      <m:oMathPara>
        <m:oMath>
          <m:acc>
            <m:accPr>
              <m:ctrlPr>
                <w:ins w:id="42" w:author="Mansueto James at MTCA" w:date="2025-01-15T18:46:00Z" w16du:dateUtc="2025-01-15T17:46:00Z">
                  <w:rPr>
                    <w:rFonts w:ascii="Cambria Math" w:hAnsi="Cambria Math"/>
                    <w:i/>
                    <w:kern w:val="2"/>
                    <w:sz w:val="24"/>
                    <w:szCs w:val="24"/>
                    <w:lang w:val="en-MT" w:eastAsia="en-US"/>
                    <w14:ligatures w14:val="standardContextual"/>
                  </w:rPr>
                </w:ins>
              </m:ctrlPr>
            </m:accPr>
            <m:e>
              <m:r>
                <w:ins w:id="43" w:author="Mansueto James at MTCA" w:date="2025-01-15T18:46:00Z" w16du:dateUtc="2025-01-15T17:46:00Z">
                  <w:rPr>
                    <w:rFonts w:ascii="Cambria Math" w:hAnsi="Cambria Math"/>
                  </w:rPr>
                  <m:t>p</m:t>
                </w:ins>
              </m:r>
            </m:e>
          </m:acc>
          <m:d>
            <m:dPr>
              <m:ctrlPr>
                <w:ins w:id="44" w:author="Mansueto James at MTCA" w:date="2025-01-15T18:46:00Z" w16du:dateUtc="2025-01-15T17:46:00Z">
                  <w:rPr>
                    <w:rFonts w:ascii="Cambria Math" w:hAnsi="Cambria Math"/>
                    <w:i/>
                    <w:kern w:val="2"/>
                    <w:sz w:val="24"/>
                    <w:szCs w:val="24"/>
                    <w:lang w:eastAsia="en-US"/>
                    <w14:ligatures w14:val="standardContextual"/>
                  </w:rPr>
                </w:ins>
              </m:ctrlPr>
            </m:dPr>
            <m:e>
              <m:r>
                <w:ins w:id="45" w:author="Mansueto James at MTCA" w:date="2025-01-15T18:46:00Z" w16du:dateUtc="2025-01-15T17:46:00Z">
                  <w:rPr>
                    <w:rFonts w:ascii="Cambria Math" w:hAnsi="Cambria Math"/>
                  </w:rPr>
                  <m:t>X</m:t>
                </w:ins>
              </m:r>
            </m:e>
          </m:d>
          <m:r>
            <w:ins w:id="46" w:author="Mansueto James at MTCA" w:date="2025-01-15T18:46:00Z" w16du:dateUtc="2025-01-15T17:46:00Z">
              <w:rPr>
                <w:rFonts w:ascii="Cambria Math" w:hAnsi="Cambria Math"/>
              </w:rPr>
              <m:t xml:space="preserve">= </m:t>
            </w:ins>
          </m:r>
          <m:f>
            <m:fPr>
              <m:ctrlPr>
                <w:ins w:id="47" w:author="Mansueto James at MTCA" w:date="2025-01-15T18:46:00Z" w16du:dateUtc="2025-01-15T17:46:00Z">
                  <w:rPr>
                    <w:rFonts w:ascii="Cambria Math" w:hAnsi="Cambria Math"/>
                    <w:i/>
                    <w:kern w:val="2"/>
                    <w:sz w:val="24"/>
                    <w:szCs w:val="24"/>
                    <w:lang w:val="en-MT" w:eastAsia="en-US"/>
                    <w14:ligatures w14:val="standardContextual"/>
                  </w:rPr>
                </w:ins>
              </m:ctrlPr>
            </m:fPr>
            <m:num>
              <m:sSup>
                <m:sSupPr>
                  <m:ctrlPr>
                    <w:ins w:id="48" w:author="Mansueto James at MTCA" w:date="2025-01-15T18:46:00Z" w16du:dateUtc="2025-01-15T17:46:00Z">
                      <w:rPr>
                        <w:rFonts w:ascii="Cambria Math" w:hAnsi="Cambria Math"/>
                        <w:i/>
                        <w:kern w:val="2"/>
                        <w:sz w:val="24"/>
                        <w:szCs w:val="24"/>
                        <w:lang w:val="en-MT" w:eastAsia="en-US"/>
                        <w14:ligatures w14:val="standardContextual"/>
                      </w:rPr>
                    </w:ins>
                  </m:ctrlPr>
                </m:sSupPr>
                <m:e>
                  <m:r>
                    <w:ins w:id="49" w:author="Mansueto James at MTCA" w:date="2025-01-15T18:46:00Z" w16du:dateUtc="2025-01-15T17:46:00Z">
                      <w:rPr>
                        <w:rFonts w:ascii="Cambria Math" w:hAnsi="Cambria Math"/>
                      </w:rPr>
                      <m:t>e</m:t>
                    </w:ins>
                  </m:r>
                </m:e>
                <m:sup>
                  <m:sSub>
                    <m:sSubPr>
                      <m:ctrlPr>
                        <w:ins w:id="50" w:author="Mansueto James at MTCA" w:date="2025-01-15T18:46:00Z" w16du:dateUtc="2025-01-15T17:46:00Z">
                          <w:rPr>
                            <w:rFonts w:ascii="Cambria Math" w:hAnsi="Cambria Math"/>
                            <w:i/>
                            <w:kern w:val="2"/>
                            <w:sz w:val="24"/>
                            <w:szCs w:val="24"/>
                            <w:lang w:val="en-MT" w:eastAsia="en-US"/>
                            <w14:ligatures w14:val="standardContextual"/>
                          </w:rPr>
                        </w:ins>
                      </m:ctrlPr>
                    </m:sSubPr>
                    <m:e>
                      <m:acc>
                        <m:accPr>
                          <m:ctrlPr>
                            <w:ins w:id="51" w:author="Mansueto James at MTCA" w:date="2025-01-15T18:46:00Z" w16du:dateUtc="2025-01-15T17:46:00Z">
                              <w:rPr>
                                <w:rFonts w:ascii="Cambria Math" w:hAnsi="Cambria Math"/>
                                <w:i/>
                                <w:kern w:val="2"/>
                                <w:sz w:val="24"/>
                                <w:szCs w:val="24"/>
                                <w:lang w:val="en-MT" w:eastAsia="en-US"/>
                                <w14:ligatures w14:val="standardContextual"/>
                              </w:rPr>
                            </w:ins>
                          </m:ctrlPr>
                        </m:accPr>
                        <m:e>
                          <m:r>
                            <w:ins w:id="52" w:author="Mansueto James at MTCA" w:date="2025-01-15T18:46:00Z" w16du:dateUtc="2025-01-15T17:46:00Z">
                              <w:rPr>
                                <w:rFonts w:ascii="Cambria Math" w:hAnsi="Cambria Math"/>
                              </w:rPr>
                              <m:t>β</m:t>
                            </w:ins>
                          </m:r>
                        </m:e>
                      </m:acc>
                    </m:e>
                    <m:sub>
                      <m:r>
                        <w:ins w:id="53" w:author="Mansueto James at MTCA" w:date="2025-01-15T18:46:00Z" w16du:dateUtc="2025-01-15T17:46:00Z">
                          <w:rPr>
                            <w:rFonts w:ascii="Cambria Math" w:hAnsi="Cambria Math"/>
                          </w:rPr>
                          <m:t>0</m:t>
                        </w:ins>
                      </m:r>
                    </m:sub>
                  </m:sSub>
                  <m:r>
                    <w:ins w:id="54" w:author="Mansueto James at MTCA" w:date="2025-01-15T18:46:00Z" w16du:dateUtc="2025-01-15T17:46:00Z">
                      <w:rPr>
                        <w:rFonts w:ascii="Cambria Math" w:hAnsi="Cambria Math"/>
                      </w:rPr>
                      <m:t>+</m:t>
                    </w:ins>
                  </m:r>
                  <m:sSub>
                    <m:sSubPr>
                      <m:ctrlPr>
                        <w:ins w:id="55" w:author="Mansueto James at MTCA" w:date="2025-01-15T18:46:00Z" w16du:dateUtc="2025-01-15T17:46:00Z">
                          <w:rPr>
                            <w:rFonts w:ascii="Cambria Math" w:hAnsi="Cambria Math"/>
                            <w:i/>
                            <w:kern w:val="2"/>
                            <w:sz w:val="24"/>
                            <w:szCs w:val="24"/>
                            <w:lang w:val="en-MT" w:eastAsia="en-US"/>
                            <w14:ligatures w14:val="standardContextual"/>
                          </w:rPr>
                        </w:ins>
                      </m:ctrlPr>
                    </m:sSubPr>
                    <m:e>
                      <m:acc>
                        <m:accPr>
                          <m:ctrlPr>
                            <w:ins w:id="56" w:author="Mansueto James at MTCA" w:date="2025-01-15T18:46:00Z" w16du:dateUtc="2025-01-15T17:46:00Z">
                              <w:rPr>
                                <w:rFonts w:ascii="Cambria Math" w:hAnsi="Cambria Math"/>
                                <w:i/>
                                <w:kern w:val="2"/>
                                <w:sz w:val="24"/>
                                <w:szCs w:val="24"/>
                                <w:lang w:val="en-MT" w:eastAsia="en-US"/>
                                <w14:ligatures w14:val="standardContextual"/>
                              </w:rPr>
                            </w:ins>
                          </m:ctrlPr>
                        </m:accPr>
                        <m:e>
                          <m:r>
                            <w:ins w:id="57" w:author="Mansueto James at MTCA" w:date="2025-01-15T18:46:00Z" w16du:dateUtc="2025-01-15T17:46:00Z">
                              <w:rPr>
                                <w:rFonts w:ascii="Cambria Math" w:hAnsi="Cambria Math"/>
                              </w:rPr>
                              <m:t>β</m:t>
                            </w:ins>
                          </m:r>
                        </m:e>
                      </m:acc>
                    </m:e>
                    <m:sub>
                      <m:r>
                        <w:ins w:id="58" w:author="Mansueto James at MTCA" w:date="2025-01-15T18:46:00Z" w16du:dateUtc="2025-01-15T17:46:00Z">
                          <w:rPr>
                            <w:rFonts w:ascii="Cambria Math" w:hAnsi="Cambria Math"/>
                          </w:rPr>
                          <m:t>1</m:t>
                        </w:ins>
                      </m:r>
                    </m:sub>
                  </m:sSub>
                  <m:sSub>
                    <m:sSubPr>
                      <m:ctrlPr>
                        <w:ins w:id="59" w:author="Mansueto James at MTCA" w:date="2025-01-15T18:46:00Z" w16du:dateUtc="2025-01-15T17:46:00Z">
                          <w:rPr>
                            <w:rFonts w:ascii="Cambria Math" w:hAnsi="Cambria Math"/>
                            <w:i/>
                            <w:kern w:val="2"/>
                            <w:sz w:val="24"/>
                            <w:szCs w:val="24"/>
                            <w:lang w:val="en-MT" w:eastAsia="en-US"/>
                            <w14:ligatures w14:val="standardContextual"/>
                          </w:rPr>
                        </w:ins>
                      </m:ctrlPr>
                    </m:sSubPr>
                    <m:e>
                      <m:r>
                        <w:ins w:id="60" w:author="Mansueto James at MTCA" w:date="2025-01-15T18:46:00Z" w16du:dateUtc="2025-01-15T17:46:00Z">
                          <w:rPr>
                            <w:rFonts w:ascii="Cambria Math" w:hAnsi="Cambria Math"/>
                          </w:rPr>
                          <m:t>X</m:t>
                        </w:ins>
                      </m:r>
                    </m:e>
                    <m:sub>
                      <m:r>
                        <w:ins w:id="61" w:author="Mansueto James at MTCA" w:date="2025-01-15T18:46:00Z" w16du:dateUtc="2025-01-15T17:46:00Z">
                          <w:rPr>
                            <w:rFonts w:ascii="Cambria Math" w:hAnsi="Cambria Math"/>
                          </w:rPr>
                          <m:t>1</m:t>
                        </w:ins>
                      </m:r>
                    </m:sub>
                  </m:sSub>
                  <m:r>
                    <w:ins w:id="62" w:author="Mansueto James at MTCA" w:date="2025-01-15T18:46:00Z" w16du:dateUtc="2025-01-15T17:46:00Z">
                      <w:rPr>
                        <w:rFonts w:ascii="Cambria Math" w:hAnsi="Cambria Math"/>
                      </w:rPr>
                      <m:t>+…+</m:t>
                    </w:ins>
                  </m:r>
                  <m:sSub>
                    <m:sSubPr>
                      <m:ctrlPr>
                        <w:ins w:id="63" w:author="Mansueto James at MTCA" w:date="2025-01-15T18:46:00Z" w16du:dateUtc="2025-01-15T17:46:00Z">
                          <w:rPr>
                            <w:rFonts w:ascii="Cambria Math" w:hAnsi="Cambria Math"/>
                            <w:i/>
                            <w:kern w:val="2"/>
                            <w:sz w:val="24"/>
                            <w:szCs w:val="24"/>
                            <w:lang w:val="en-MT" w:eastAsia="en-US"/>
                            <w14:ligatures w14:val="standardContextual"/>
                          </w:rPr>
                        </w:ins>
                      </m:ctrlPr>
                    </m:sSubPr>
                    <m:e>
                      <m:acc>
                        <m:accPr>
                          <m:ctrlPr>
                            <w:ins w:id="64" w:author="Mansueto James at MTCA" w:date="2025-01-15T18:46:00Z" w16du:dateUtc="2025-01-15T17:46:00Z">
                              <w:rPr>
                                <w:rFonts w:ascii="Cambria Math" w:hAnsi="Cambria Math"/>
                                <w:i/>
                                <w:kern w:val="2"/>
                                <w:sz w:val="24"/>
                                <w:szCs w:val="24"/>
                                <w:lang w:val="en-MT" w:eastAsia="en-US"/>
                                <w14:ligatures w14:val="standardContextual"/>
                              </w:rPr>
                            </w:ins>
                          </m:ctrlPr>
                        </m:accPr>
                        <m:e>
                          <m:r>
                            <w:ins w:id="65" w:author="Mansueto James at MTCA" w:date="2025-01-15T18:46:00Z" w16du:dateUtc="2025-01-15T17:46:00Z">
                              <w:rPr>
                                <w:rFonts w:ascii="Cambria Math" w:hAnsi="Cambria Math"/>
                              </w:rPr>
                              <m:t>β</m:t>
                            </w:ins>
                          </m:r>
                        </m:e>
                      </m:acc>
                    </m:e>
                    <m:sub>
                      <m:r>
                        <w:ins w:id="66" w:author="Mansueto James at MTCA" w:date="2025-01-15T18:46:00Z" w16du:dateUtc="2025-01-15T17:46:00Z">
                          <w:rPr>
                            <w:rFonts w:ascii="Cambria Math" w:hAnsi="Cambria Math"/>
                          </w:rPr>
                          <m:t>n</m:t>
                        </w:ins>
                      </m:r>
                    </m:sub>
                  </m:sSub>
                  <m:sSub>
                    <m:sSubPr>
                      <m:ctrlPr>
                        <w:ins w:id="67" w:author="Mansueto James at MTCA" w:date="2025-01-15T18:46:00Z" w16du:dateUtc="2025-01-15T17:46:00Z">
                          <w:rPr>
                            <w:rFonts w:ascii="Cambria Math" w:hAnsi="Cambria Math"/>
                            <w:i/>
                            <w:kern w:val="2"/>
                            <w:sz w:val="24"/>
                            <w:szCs w:val="24"/>
                            <w:lang w:val="en-MT" w:eastAsia="en-US"/>
                            <w14:ligatures w14:val="standardContextual"/>
                          </w:rPr>
                        </w:ins>
                      </m:ctrlPr>
                    </m:sSubPr>
                    <m:e>
                      <m:r>
                        <w:ins w:id="68" w:author="Mansueto James at MTCA" w:date="2025-01-15T18:46:00Z" w16du:dateUtc="2025-01-15T17:46:00Z">
                          <w:rPr>
                            <w:rFonts w:ascii="Cambria Math" w:hAnsi="Cambria Math"/>
                          </w:rPr>
                          <m:t>X</m:t>
                        </w:ins>
                      </m:r>
                    </m:e>
                    <m:sub>
                      <m:r>
                        <w:ins w:id="69" w:author="Mansueto James at MTCA" w:date="2025-01-15T18:46:00Z" w16du:dateUtc="2025-01-15T17:46:00Z">
                          <w:rPr>
                            <w:rFonts w:ascii="Cambria Math" w:hAnsi="Cambria Math"/>
                          </w:rPr>
                          <m:t>n</m:t>
                        </w:ins>
                      </m:r>
                    </m:sub>
                  </m:sSub>
                </m:sup>
              </m:sSup>
            </m:num>
            <m:den>
              <m:r>
                <w:ins w:id="70" w:author="Mansueto James at MTCA" w:date="2025-01-15T18:46:00Z" w16du:dateUtc="2025-01-15T17:46:00Z">
                  <w:rPr>
                    <w:rFonts w:ascii="Cambria Math" w:hAnsi="Cambria Math"/>
                  </w:rPr>
                  <m:t>1+</m:t>
                </w:ins>
              </m:r>
              <m:sSup>
                <m:sSupPr>
                  <m:ctrlPr>
                    <w:ins w:id="71" w:author="Mansueto James at MTCA" w:date="2025-01-15T18:46:00Z" w16du:dateUtc="2025-01-15T17:46:00Z">
                      <w:rPr>
                        <w:rFonts w:ascii="Cambria Math" w:hAnsi="Cambria Math"/>
                        <w:i/>
                        <w:kern w:val="2"/>
                        <w:sz w:val="24"/>
                        <w:szCs w:val="24"/>
                        <w:lang w:val="en-MT" w:eastAsia="en-US"/>
                        <w14:ligatures w14:val="standardContextual"/>
                      </w:rPr>
                    </w:ins>
                  </m:ctrlPr>
                </m:sSupPr>
                <m:e>
                  <m:r>
                    <w:ins w:id="72" w:author="Mansueto James at MTCA" w:date="2025-01-15T18:46:00Z" w16du:dateUtc="2025-01-15T17:46:00Z">
                      <w:rPr>
                        <w:rFonts w:ascii="Cambria Math" w:hAnsi="Cambria Math"/>
                      </w:rPr>
                      <m:t>e</m:t>
                    </w:ins>
                  </m:r>
                </m:e>
                <m:sup>
                  <m:sSub>
                    <m:sSubPr>
                      <m:ctrlPr>
                        <w:ins w:id="73" w:author="Mansueto James at MTCA" w:date="2025-01-15T18:46:00Z" w16du:dateUtc="2025-01-15T17:46:00Z">
                          <w:rPr>
                            <w:rFonts w:ascii="Cambria Math" w:hAnsi="Cambria Math"/>
                            <w:i/>
                            <w:kern w:val="2"/>
                            <w:sz w:val="24"/>
                            <w:szCs w:val="24"/>
                            <w:lang w:val="en-MT" w:eastAsia="en-US"/>
                            <w14:ligatures w14:val="standardContextual"/>
                          </w:rPr>
                        </w:ins>
                      </m:ctrlPr>
                    </m:sSubPr>
                    <m:e>
                      <m:acc>
                        <m:accPr>
                          <m:ctrlPr>
                            <w:ins w:id="74" w:author="Mansueto James at MTCA" w:date="2025-01-15T18:46:00Z" w16du:dateUtc="2025-01-15T17:46:00Z">
                              <w:rPr>
                                <w:rFonts w:ascii="Cambria Math" w:hAnsi="Cambria Math"/>
                                <w:i/>
                                <w:kern w:val="2"/>
                                <w:sz w:val="24"/>
                                <w:szCs w:val="24"/>
                                <w:lang w:val="en-MT" w:eastAsia="en-US"/>
                                <w14:ligatures w14:val="standardContextual"/>
                              </w:rPr>
                            </w:ins>
                          </m:ctrlPr>
                        </m:accPr>
                        <m:e>
                          <m:r>
                            <w:ins w:id="75" w:author="Mansueto James at MTCA" w:date="2025-01-15T18:46:00Z" w16du:dateUtc="2025-01-15T17:46:00Z">
                              <w:rPr>
                                <w:rFonts w:ascii="Cambria Math" w:hAnsi="Cambria Math"/>
                              </w:rPr>
                              <m:t>β</m:t>
                            </w:ins>
                          </m:r>
                        </m:e>
                      </m:acc>
                    </m:e>
                    <m:sub>
                      <m:r>
                        <w:ins w:id="76" w:author="Mansueto James at MTCA" w:date="2025-01-15T18:46:00Z" w16du:dateUtc="2025-01-15T17:46:00Z">
                          <w:rPr>
                            <w:rFonts w:ascii="Cambria Math" w:hAnsi="Cambria Math"/>
                          </w:rPr>
                          <m:t>0</m:t>
                        </w:ins>
                      </m:r>
                    </m:sub>
                  </m:sSub>
                  <m:r>
                    <w:ins w:id="77" w:author="Mansueto James at MTCA" w:date="2025-01-15T18:46:00Z" w16du:dateUtc="2025-01-15T17:46:00Z">
                      <w:rPr>
                        <w:rFonts w:ascii="Cambria Math" w:hAnsi="Cambria Math"/>
                      </w:rPr>
                      <m:t>+</m:t>
                    </w:ins>
                  </m:r>
                  <m:sSub>
                    <m:sSubPr>
                      <m:ctrlPr>
                        <w:ins w:id="78" w:author="Mansueto James at MTCA" w:date="2025-01-15T18:46:00Z" w16du:dateUtc="2025-01-15T17:46:00Z">
                          <w:rPr>
                            <w:rFonts w:ascii="Cambria Math" w:hAnsi="Cambria Math"/>
                            <w:i/>
                            <w:kern w:val="2"/>
                            <w:sz w:val="24"/>
                            <w:szCs w:val="24"/>
                            <w:lang w:val="en-MT" w:eastAsia="en-US"/>
                            <w14:ligatures w14:val="standardContextual"/>
                          </w:rPr>
                        </w:ins>
                      </m:ctrlPr>
                    </m:sSubPr>
                    <m:e>
                      <m:acc>
                        <m:accPr>
                          <m:ctrlPr>
                            <w:ins w:id="79" w:author="Mansueto James at MTCA" w:date="2025-01-15T18:46:00Z" w16du:dateUtc="2025-01-15T17:46:00Z">
                              <w:rPr>
                                <w:rFonts w:ascii="Cambria Math" w:hAnsi="Cambria Math"/>
                                <w:i/>
                                <w:kern w:val="2"/>
                                <w:sz w:val="24"/>
                                <w:szCs w:val="24"/>
                                <w:lang w:val="en-MT" w:eastAsia="en-US"/>
                                <w14:ligatures w14:val="standardContextual"/>
                              </w:rPr>
                            </w:ins>
                          </m:ctrlPr>
                        </m:accPr>
                        <m:e>
                          <m:r>
                            <w:ins w:id="80" w:author="Mansueto James at MTCA" w:date="2025-01-15T18:46:00Z" w16du:dateUtc="2025-01-15T17:46:00Z">
                              <w:rPr>
                                <w:rFonts w:ascii="Cambria Math" w:hAnsi="Cambria Math"/>
                              </w:rPr>
                              <m:t>β</m:t>
                            </w:ins>
                          </m:r>
                        </m:e>
                      </m:acc>
                    </m:e>
                    <m:sub>
                      <m:r>
                        <w:ins w:id="81" w:author="Mansueto James at MTCA" w:date="2025-01-15T18:46:00Z" w16du:dateUtc="2025-01-15T17:46:00Z">
                          <w:rPr>
                            <w:rFonts w:ascii="Cambria Math" w:hAnsi="Cambria Math"/>
                          </w:rPr>
                          <m:t>1</m:t>
                        </w:ins>
                      </m:r>
                    </m:sub>
                  </m:sSub>
                  <m:sSub>
                    <m:sSubPr>
                      <m:ctrlPr>
                        <w:ins w:id="82" w:author="Mansueto James at MTCA" w:date="2025-01-15T18:46:00Z" w16du:dateUtc="2025-01-15T17:46:00Z">
                          <w:rPr>
                            <w:rFonts w:ascii="Cambria Math" w:hAnsi="Cambria Math"/>
                            <w:i/>
                            <w:kern w:val="2"/>
                            <w:sz w:val="24"/>
                            <w:szCs w:val="24"/>
                            <w:lang w:val="en-MT" w:eastAsia="en-US"/>
                            <w14:ligatures w14:val="standardContextual"/>
                          </w:rPr>
                        </w:ins>
                      </m:ctrlPr>
                    </m:sSubPr>
                    <m:e>
                      <m:r>
                        <w:ins w:id="83" w:author="Mansueto James at MTCA" w:date="2025-01-15T18:46:00Z" w16du:dateUtc="2025-01-15T17:46:00Z">
                          <w:rPr>
                            <w:rFonts w:ascii="Cambria Math" w:hAnsi="Cambria Math"/>
                          </w:rPr>
                          <m:t>X</m:t>
                        </w:ins>
                      </m:r>
                    </m:e>
                    <m:sub>
                      <m:r>
                        <w:ins w:id="84" w:author="Mansueto James at MTCA" w:date="2025-01-15T18:46:00Z" w16du:dateUtc="2025-01-15T17:46:00Z">
                          <w:rPr>
                            <w:rFonts w:ascii="Cambria Math" w:hAnsi="Cambria Math"/>
                          </w:rPr>
                          <m:t>1</m:t>
                        </w:ins>
                      </m:r>
                    </m:sub>
                  </m:sSub>
                  <m:r>
                    <w:ins w:id="85" w:author="Mansueto James at MTCA" w:date="2025-01-15T18:46:00Z" w16du:dateUtc="2025-01-15T17:46:00Z">
                      <w:rPr>
                        <w:rFonts w:ascii="Cambria Math" w:hAnsi="Cambria Math"/>
                      </w:rPr>
                      <m:t>+…+</m:t>
                    </w:ins>
                  </m:r>
                  <m:sSub>
                    <m:sSubPr>
                      <m:ctrlPr>
                        <w:ins w:id="86" w:author="Mansueto James at MTCA" w:date="2025-01-15T18:46:00Z" w16du:dateUtc="2025-01-15T17:46:00Z">
                          <w:rPr>
                            <w:rFonts w:ascii="Cambria Math" w:hAnsi="Cambria Math"/>
                            <w:i/>
                            <w:kern w:val="2"/>
                            <w:sz w:val="24"/>
                            <w:szCs w:val="24"/>
                            <w:lang w:val="en-MT" w:eastAsia="en-US"/>
                            <w14:ligatures w14:val="standardContextual"/>
                          </w:rPr>
                        </w:ins>
                      </m:ctrlPr>
                    </m:sSubPr>
                    <m:e>
                      <m:acc>
                        <m:accPr>
                          <m:ctrlPr>
                            <w:ins w:id="87" w:author="Mansueto James at MTCA" w:date="2025-01-15T18:46:00Z" w16du:dateUtc="2025-01-15T17:46:00Z">
                              <w:rPr>
                                <w:rFonts w:ascii="Cambria Math" w:hAnsi="Cambria Math"/>
                                <w:i/>
                                <w:kern w:val="2"/>
                                <w:sz w:val="24"/>
                                <w:szCs w:val="24"/>
                                <w:lang w:val="en-MT" w:eastAsia="en-US"/>
                                <w14:ligatures w14:val="standardContextual"/>
                              </w:rPr>
                            </w:ins>
                          </m:ctrlPr>
                        </m:accPr>
                        <m:e>
                          <m:r>
                            <w:ins w:id="88" w:author="Mansueto James at MTCA" w:date="2025-01-15T18:46:00Z" w16du:dateUtc="2025-01-15T17:46:00Z">
                              <w:rPr>
                                <w:rFonts w:ascii="Cambria Math" w:hAnsi="Cambria Math"/>
                              </w:rPr>
                              <m:t>β</m:t>
                            </w:ins>
                          </m:r>
                        </m:e>
                      </m:acc>
                    </m:e>
                    <m:sub>
                      <m:r>
                        <w:ins w:id="89" w:author="Mansueto James at MTCA" w:date="2025-01-15T18:46:00Z" w16du:dateUtc="2025-01-15T17:46:00Z">
                          <w:rPr>
                            <w:rFonts w:ascii="Cambria Math" w:hAnsi="Cambria Math"/>
                          </w:rPr>
                          <m:t>n</m:t>
                        </w:ins>
                      </m:r>
                    </m:sub>
                  </m:sSub>
                  <m:sSub>
                    <m:sSubPr>
                      <m:ctrlPr>
                        <w:ins w:id="90" w:author="Mansueto James at MTCA" w:date="2025-01-15T18:46:00Z" w16du:dateUtc="2025-01-15T17:46:00Z">
                          <w:rPr>
                            <w:rFonts w:ascii="Cambria Math" w:hAnsi="Cambria Math"/>
                            <w:i/>
                            <w:kern w:val="2"/>
                            <w:sz w:val="24"/>
                            <w:szCs w:val="24"/>
                            <w:lang w:val="en-MT" w:eastAsia="en-US"/>
                            <w14:ligatures w14:val="standardContextual"/>
                          </w:rPr>
                        </w:ins>
                      </m:ctrlPr>
                    </m:sSubPr>
                    <m:e>
                      <m:r>
                        <w:ins w:id="91" w:author="Mansueto James at MTCA" w:date="2025-01-15T18:46:00Z" w16du:dateUtc="2025-01-15T17:46:00Z">
                          <w:rPr>
                            <w:rFonts w:ascii="Cambria Math" w:hAnsi="Cambria Math"/>
                          </w:rPr>
                          <m:t>X</m:t>
                        </w:ins>
                      </m:r>
                    </m:e>
                    <m:sub>
                      <m:r>
                        <w:ins w:id="92" w:author="Mansueto James at MTCA" w:date="2025-01-15T18:46:00Z" w16du:dateUtc="2025-01-15T17:46:00Z">
                          <w:rPr>
                            <w:rFonts w:ascii="Cambria Math" w:hAnsi="Cambria Math"/>
                          </w:rPr>
                          <m:t>n</m:t>
                        </w:ins>
                      </m:r>
                    </m:sub>
                  </m:sSub>
                </m:sup>
              </m:sSup>
            </m:den>
          </m:f>
        </m:oMath>
      </m:oMathPara>
    </w:p>
    <w:p w14:paraId="00000022" w14:textId="1EEAC1B4" w:rsidR="009170B2" w:rsidDel="00982ECB" w:rsidRDefault="00000000">
      <w:pPr>
        <w:spacing w:before="240" w:after="240"/>
        <w:rPr>
          <w:del w:id="93" w:author="Mansueto James at MTCA" w:date="2025-01-15T18:46:00Z" w16du:dateUtc="2025-01-15T17:46:00Z"/>
        </w:rPr>
      </w:pPr>
      <w:del w:id="94" w:author="Mansueto James at MTCA" w:date="2025-01-15T18:46:00Z" w16du:dateUtc="2025-01-15T17:46:00Z">
        <w:r w:rsidDel="00982ECB">
          <w:rPr>
            <w:rFonts w:ascii="Arial Unicode MS" w:eastAsia="Arial Unicode MS" w:hAnsi="Arial Unicode MS" w:cs="Arial Unicode MS"/>
          </w:rPr>
          <w:delText>P(y=1∣X)=11+e−βXP(y=1|X) = \frac{1}{1 + e^{-\beta X}}P(y=1∣X)=1+e−βX1​</w:delText>
        </w:r>
      </w:del>
    </w:p>
    <w:p w14:paraId="00000023" w14:textId="77777777" w:rsidR="009170B2" w:rsidRDefault="00000000">
      <w:pPr>
        <w:spacing w:before="240" w:after="240"/>
      </w:pPr>
      <w:r>
        <w:t>where:</w:t>
      </w:r>
    </w:p>
    <w:p w14:paraId="20DA217A" w14:textId="77777777" w:rsidR="00982ECB" w:rsidRDefault="00982ECB" w:rsidP="00982ECB">
      <w:pPr>
        <w:pStyle w:val="ListParagraph"/>
        <w:numPr>
          <w:ilvl w:val="0"/>
          <w:numId w:val="8"/>
        </w:numPr>
        <w:rPr>
          <w:ins w:id="95" w:author="Mansueto James at MTCA" w:date="2025-01-15T18:47:00Z" w16du:dateUtc="2025-01-15T17:47:00Z"/>
        </w:rPr>
      </w:pPr>
      <m:oMath>
        <m:sSub>
          <m:sSubPr>
            <m:ctrlPr>
              <w:ins w:id="96" w:author="Mansueto James at MTCA" w:date="2025-01-15T18:47:00Z" w16du:dateUtc="2025-01-15T17:47:00Z">
                <w:rPr>
                  <w:rFonts w:ascii="Cambria Math" w:hAnsi="Cambria Math"/>
                  <w:i/>
                  <w:lang w:val="en-MT"/>
                </w:rPr>
              </w:ins>
            </m:ctrlPr>
          </m:sSubPr>
          <m:e>
            <m:r>
              <w:ins w:id="97" w:author="Mansueto James at MTCA" w:date="2025-01-15T18:47:00Z" w16du:dateUtc="2025-01-15T17:47:00Z">
                <w:rPr>
                  <w:rFonts w:ascii="Cambria Math" w:hAnsi="Cambria Math"/>
                </w:rPr>
                <m:t>X</m:t>
              </w:ins>
            </m:r>
          </m:e>
          <m:sub>
            <m:r>
              <w:ins w:id="98" w:author="Mansueto James at MTCA" w:date="2025-01-15T18:47:00Z" w16du:dateUtc="2025-01-15T17:47:00Z">
                <w:rPr>
                  <w:rFonts w:ascii="Cambria Math" w:hAnsi="Cambria Math"/>
                </w:rPr>
                <m:t>1</m:t>
              </w:ins>
            </m:r>
          </m:sub>
        </m:sSub>
      </m:oMath>
      <w:ins w:id="99" w:author="Mansueto James at MTCA" w:date="2025-01-15T18:47:00Z" w16du:dateUtc="2025-01-15T17:47:00Z">
        <w:r>
          <w:rPr>
            <w:rFonts w:eastAsiaTheme="minorEastAsia"/>
          </w:rPr>
          <w:t xml:space="preserve"> represents each feature.</w:t>
        </w:r>
      </w:ins>
    </w:p>
    <w:p w14:paraId="6B4315CA" w14:textId="77777777" w:rsidR="00982ECB" w:rsidRDefault="00982ECB" w:rsidP="00982ECB">
      <w:pPr>
        <w:pStyle w:val="ListParagraph"/>
        <w:numPr>
          <w:ilvl w:val="0"/>
          <w:numId w:val="8"/>
        </w:numPr>
        <w:rPr>
          <w:ins w:id="100" w:author="Mansueto James at MTCA" w:date="2025-01-15T18:47:00Z" w16du:dateUtc="2025-01-15T17:47:00Z"/>
        </w:rPr>
      </w:pPr>
      <m:oMath>
        <m:sSub>
          <m:sSubPr>
            <m:ctrlPr>
              <w:ins w:id="101" w:author="Mansueto James at MTCA" w:date="2025-01-15T18:47:00Z" w16du:dateUtc="2025-01-15T17:47:00Z">
                <w:rPr>
                  <w:rFonts w:ascii="Cambria Math" w:hAnsi="Cambria Math"/>
                  <w:i/>
                  <w:lang w:val="en-MT"/>
                </w:rPr>
              </w:ins>
            </m:ctrlPr>
          </m:sSubPr>
          <m:e>
            <m:acc>
              <m:accPr>
                <m:ctrlPr>
                  <w:ins w:id="102" w:author="Mansueto James at MTCA" w:date="2025-01-15T18:47:00Z" w16du:dateUtc="2025-01-15T17:47:00Z">
                    <w:rPr>
                      <w:rFonts w:ascii="Cambria Math" w:hAnsi="Cambria Math"/>
                      <w:i/>
                      <w:lang w:val="en-MT"/>
                    </w:rPr>
                  </w:ins>
                </m:ctrlPr>
              </m:accPr>
              <m:e>
                <m:r>
                  <w:ins w:id="103" w:author="Mansueto James at MTCA" w:date="2025-01-15T18:47:00Z" w16du:dateUtc="2025-01-15T17:47:00Z">
                    <w:rPr>
                      <w:rFonts w:ascii="Cambria Math" w:hAnsi="Cambria Math"/>
                    </w:rPr>
                    <m:t>β</m:t>
                  </w:ins>
                </m:r>
              </m:e>
            </m:acc>
          </m:e>
          <m:sub>
            <m:r>
              <w:ins w:id="104" w:author="Mansueto James at MTCA" w:date="2025-01-15T18:47:00Z" w16du:dateUtc="2025-01-15T17:47:00Z">
                <w:rPr>
                  <w:rFonts w:ascii="Cambria Math" w:hAnsi="Cambria Math"/>
                </w:rPr>
                <m:t>1</m:t>
              </w:ins>
            </m:r>
          </m:sub>
        </m:sSub>
      </m:oMath>
      <w:ins w:id="105" w:author="Mansueto James at MTCA" w:date="2025-01-15T18:47:00Z" w16du:dateUtc="2025-01-15T17:47:00Z">
        <w:r>
          <w:rPr>
            <w:rFonts w:eastAsiaTheme="minorEastAsia"/>
          </w:rPr>
          <w:t>is the estimated weight for each feature.</w:t>
        </w:r>
      </w:ins>
    </w:p>
    <w:p w14:paraId="07A7E9BC" w14:textId="77777777" w:rsidR="00982ECB" w:rsidRDefault="00982ECB" w:rsidP="00982ECB">
      <w:pPr>
        <w:pStyle w:val="ListParagraph"/>
        <w:numPr>
          <w:ilvl w:val="0"/>
          <w:numId w:val="8"/>
        </w:numPr>
        <w:rPr>
          <w:ins w:id="106" w:author="Mansueto James at MTCA" w:date="2025-01-15T18:47:00Z" w16du:dateUtc="2025-01-15T17:47:00Z"/>
        </w:rPr>
      </w:pPr>
      <m:oMath>
        <m:acc>
          <m:accPr>
            <m:ctrlPr>
              <w:ins w:id="107" w:author="Mansueto James at MTCA" w:date="2025-01-15T18:47:00Z" w16du:dateUtc="2025-01-15T17:47:00Z">
                <w:rPr>
                  <w:rFonts w:ascii="Cambria Math" w:hAnsi="Cambria Math"/>
                  <w:i/>
                  <w:lang w:val="en-MT"/>
                </w:rPr>
              </w:ins>
            </m:ctrlPr>
          </m:accPr>
          <m:e>
            <m:r>
              <w:ins w:id="108" w:author="Mansueto James at MTCA" w:date="2025-01-15T18:47:00Z" w16du:dateUtc="2025-01-15T17:47:00Z">
                <w:rPr>
                  <w:rFonts w:ascii="Cambria Math" w:hAnsi="Cambria Math"/>
                </w:rPr>
                <m:t>p</m:t>
              </w:ins>
            </m:r>
          </m:e>
        </m:acc>
        <m:d>
          <m:dPr>
            <m:ctrlPr>
              <w:ins w:id="109" w:author="Mansueto James at MTCA" w:date="2025-01-15T18:47:00Z" w16du:dateUtc="2025-01-15T17:47:00Z">
                <w:rPr>
                  <w:rFonts w:ascii="Cambria Math" w:hAnsi="Cambria Math"/>
                  <w:i/>
                </w:rPr>
              </w:ins>
            </m:ctrlPr>
          </m:dPr>
          <m:e>
            <m:r>
              <w:ins w:id="110" w:author="Mansueto James at MTCA" w:date="2025-01-15T18:47:00Z" w16du:dateUtc="2025-01-15T17:47:00Z">
                <w:rPr>
                  <w:rFonts w:ascii="Cambria Math" w:hAnsi="Cambria Math"/>
                </w:rPr>
                <m:t>X</m:t>
              </w:ins>
            </m:r>
          </m:e>
        </m:d>
      </m:oMath>
      <w:ins w:id="111" w:author="Mansueto James at MTCA" w:date="2025-01-15T18:47:00Z" w16du:dateUtc="2025-01-15T17:47:00Z">
        <w:r>
          <w:rPr>
            <w:rFonts w:eastAsiaTheme="minorEastAsia"/>
          </w:rPr>
          <w:t xml:space="preserve"> is the output of estimated probability which lies between 0 and 1. </w:t>
        </w:r>
        <w:r>
          <w:t>In our case the output is the probability of a firearm being used (represented by 1) against a non-firearm being used (represented by 0).</w:t>
        </w:r>
      </w:ins>
    </w:p>
    <w:p w14:paraId="00000024" w14:textId="2873DB94" w:rsidR="009170B2" w:rsidDel="00982ECB" w:rsidRDefault="00000000">
      <w:pPr>
        <w:numPr>
          <w:ilvl w:val="0"/>
          <w:numId w:val="4"/>
        </w:numPr>
        <w:spacing w:before="240"/>
        <w:rPr>
          <w:del w:id="112" w:author="Mansueto James at MTCA" w:date="2025-01-15T18:47:00Z" w16du:dateUtc="2025-01-15T17:47:00Z"/>
        </w:rPr>
      </w:pPr>
      <w:del w:id="113" w:author="Mansueto James at MTCA" w:date="2025-01-15T18:47:00Z" w16du:dateUtc="2025-01-15T17:47:00Z">
        <w:r w:rsidDel="00982ECB">
          <w:delText>XXX represents each feature</w:delText>
        </w:r>
      </w:del>
    </w:p>
    <w:p w14:paraId="00000025" w14:textId="5726912A" w:rsidR="009170B2" w:rsidDel="00982ECB" w:rsidRDefault="00000000">
      <w:pPr>
        <w:numPr>
          <w:ilvl w:val="0"/>
          <w:numId w:val="4"/>
        </w:numPr>
        <w:rPr>
          <w:del w:id="114" w:author="Mansueto James at MTCA" w:date="2025-01-15T18:47:00Z" w16du:dateUtc="2025-01-15T17:47:00Z"/>
        </w:rPr>
      </w:pPr>
      <w:del w:id="115" w:author="Mansueto James at MTCA" w:date="2025-01-15T18:47:00Z" w16du:dateUtc="2025-01-15T17:47:00Z">
        <w:r w:rsidDel="00982ECB">
          <w:delText>β\betaβ is the estimated weight for each feature</w:delText>
        </w:r>
      </w:del>
    </w:p>
    <w:p w14:paraId="00000026" w14:textId="60F1370F" w:rsidR="009170B2" w:rsidDel="00982ECB" w:rsidRDefault="00000000">
      <w:pPr>
        <w:numPr>
          <w:ilvl w:val="0"/>
          <w:numId w:val="4"/>
        </w:numPr>
        <w:spacing w:after="240"/>
        <w:rPr>
          <w:del w:id="116" w:author="Mansueto James at MTCA" w:date="2025-01-15T18:47:00Z" w16du:dateUtc="2025-01-15T17:47:00Z"/>
        </w:rPr>
      </w:pPr>
      <w:del w:id="117" w:author="Mansueto James at MTCA" w:date="2025-01-15T18:47:00Z" w16du:dateUtc="2025-01-15T17:47:00Z">
        <w:r w:rsidDel="00982ECB">
          <w:delText>P(y)P(y)P(y) is the output of the estimated probability which lies between 0 and 1. In our case, the output is the probability of a firearm being used (represented by 1) against a non-firearm being used (represented by 0).</w:delText>
        </w:r>
      </w:del>
    </w:p>
    <w:p w14:paraId="00000027" w14:textId="5B6E3F8B" w:rsidR="009170B2" w:rsidRDefault="00000000">
      <w:pPr>
        <w:spacing w:before="240" w:after="240"/>
      </w:pPr>
      <w:r>
        <w:t xml:space="preserve">By manipulating the logistic function, Equation 1 can be represented by the </w:t>
      </w:r>
      <w:r>
        <w:rPr>
          <w:b/>
        </w:rPr>
        <w:t>log-odds</w:t>
      </w:r>
      <w:r>
        <w:t xml:space="preserve">, i.e., </w:t>
      </w:r>
      <w:r>
        <w:rPr>
          <w:b/>
        </w:rPr>
        <w:t>Equation 2</w:t>
      </w:r>
      <w:r>
        <w:t>, which is linear in</w:t>
      </w:r>
      <w:ins w:id="118" w:author="Mansueto James at MTCA" w:date="2025-01-15T18:47:00Z" w16du:dateUtc="2025-01-15T17:47:00Z">
        <w:r w:rsidR="00071204">
          <w:t xml:space="preserve"> </w:t>
        </w:r>
        <w:r w:rsidR="00071204">
          <w:t>X</w:t>
        </w:r>
      </w:ins>
      <w:ins w:id="119" w:author="Mansueto James at MTCA" w:date="2025-01-15T18:49:00Z" w16du:dateUtc="2025-01-15T17:49:00Z">
        <w:r w:rsidR="00071204">
          <w:rPr>
            <w:rStyle w:val="FootnoteReference"/>
          </w:rPr>
          <w:footnoteReference w:id="2"/>
        </w:r>
      </w:ins>
      <w:del w:id="121" w:author="Mansueto James at MTCA" w:date="2025-01-15T18:47:00Z" w16du:dateUtc="2025-01-15T17:47:00Z">
        <w:r w:rsidDel="00071204">
          <w:delText xml:space="preserve"> XXX</w:delText>
        </w:r>
      </w:del>
      <w:r>
        <w:t>:</w:t>
      </w:r>
    </w:p>
    <w:p w14:paraId="4D842C99" w14:textId="77777777" w:rsidR="00071204" w:rsidRDefault="00071204" w:rsidP="00071204">
      <w:pPr>
        <w:rPr>
          <w:ins w:id="122" w:author="Mansueto James at MTCA" w:date="2025-01-15T18:47:00Z" w16du:dateUtc="2025-01-15T17:47:00Z"/>
          <w:rFonts w:eastAsiaTheme="minorEastAsia"/>
        </w:rPr>
      </w:pPr>
      <m:oMathPara>
        <m:oMath>
          <m:func>
            <m:funcPr>
              <m:ctrlPr>
                <w:ins w:id="123" w:author="Mansueto James at MTCA" w:date="2025-01-15T18:47:00Z" w16du:dateUtc="2025-01-15T17:47:00Z">
                  <w:rPr>
                    <w:rFonts w:ascii="Cambria Math" w:eastAsiaTheme="minorEastAsia" w:hAnsi="Cambria Math"/>
                    <w:i/>
                    <w:kern w:val="2"/>
                    <w:sz w:val="24"/>
                    <w:szCs w:val="24"/>
                    <w:lang w:eastAsia="en-US"/>
                    <w14:ligatures w14:val="standardContextual"/>
                  </w:rPr>
                </w:ins>
              </m:ctrlPr>
            </m:funcPr>
            <m:fName>
              <m:r>
                <w:ins w:id="124" w:author="Mansueto James at MTCA" w:date="2025-01-15T18:47:00Z" w16du:dateUtc="2025-01-15T17:47:00Z">
                  <w:rPr>
                    <w:rFonts w:ascii="Cambria Math" w:eastAsiaTheme="minorEastAsia" w:hAnsi="Cambria Math"/>
                  </w:rPr>
                  <m:t>log</m:t>
                </w:ins>
              </m:r>
            </m:fName>
            <m:e>
              <m:d>
                <m:dPr>
                  <m:ctrlPr>
                    <w:ins w:id="125" w:author="Mansueto James at MTCA" w:date="2025-01-15T18:47:00Z" w16du:dateUtc="2025-01-15T17:47:00Z">
                      <w:rPr>
                        <w:rFonts w:ascii="Cambria Math" w:eastAsiaTheme="minorEastAsia" w:hAnsi="Cambria Math"/>
                        <w:i/>
                        <w:kern w:val="2"/>
                        <w:sz w:val="24"/>
                        <w:szCs w:val="24"/>
                        <w:lang w:val="en-MT" w:eastAsia="en-US"/>
                        <w14:ligatures w14:val="standardContextual"/>
                      </w:rPr>
                    </w:ins>
                  </m:ctrlPr>
                </m:dPr>
                <m:e>
                  <m:f>
                    <m:fPr>
                      <m:ctrlPr>
                        <w:ins w:id="126" w:author="Mansueto James at MTCA" w:date="2025-01-15T18:47:00Z" w16du:dateUtc="2025-01-15T17:47:00Z">
                          <w:rPr>
                            <w:rFonts w:ascii="Cambria Math" w:eastAsiaTheme="minorEastAsia" w:hAnsi="Cambria Math"/>
                            <w:i/>
                            <w:kern w:val="2"/>
                            <w:sz w:val="24"/>
                            <w:szCs w:val="24"/>
                            <w:lang w:val="en-MT" w:eastAsia="en-US"/>
                            <w14:ligatures w14:val="standardContextual"/>
                          </w:rPr>
                        </w:ins>
                      </m:ctrlPr>
                    </m:fPr>
                    <m:num>
                      <m:acc>
                        <m:accPr>
                          <m:ctrlPr>
                            <w:ins w:id="127" w:author="Mansueto James at MTCA" w:date="2025-01-15T18:47:00Z" w16du:dateUtc="2025-01-15T17:47:00Z">
                              <w:rPr>
                                <w:rFonts w:ascii="Cambria Math" w:hAnsi="Cambria Math"/>
                                <w:i/>
                                <w:kern w:val="2"/>
                                <w:sz w:val="24"/>
                                <w:szCs w:val="24"/>
                                <w:lang w:val="en-MT" w:eastAsia="en-US"/>
                                <w14:ligatures w14:val="standardContextual"/>
                              </w:rPr>
                            </w:ins>
                          </m:ctrlPr>
                        </m:accPr>
                        <m:e>
                          <m:r>
                            <w:ins w:id="128" w:author="Mansueto James at MTCA" w:date="2025-01-15T18:47:00Z" w16du:dateUtc="2025-01-15T17:47:00Z">
                              <w:rPr>
                                <w:rFonts w:ascii="Cambria Math" w:hAnsi="Cambria Math"/>
                              </w:rPr>
                              <m:t>p</m:t>
                            </w:ins>
                          </m:r>
                        </m:e>
                      </m:acc>
                      <m:d>
                        <m:dPr>
                          <m:ctrlPr>
                            <w:ins w:id="129" w:author="Mansueto James at MTCA" w:date="2025-01-15T18:47:00Z" w16du:dateUtc="2025-01-15T17:47:00Z">
                              <w:rPr>
                                <w:rFonts w:ascii="Cambria Math" w:hAnsi="Cambria Math"/>
                                <w:i/>
                                <w:kern w:val="2"/>
                                <w:sz w:val="24"/>
                                <w:szCs w:val="24"/>
                                <w:lang w:eastAsia="en-US"/>
                                <w14:ligatures w14:val="standardContextual"/>
                              </w:rPr>
                            </w:ins>
                          </m:ctrlPr>
                        </m:dPr>
                        <m:e>
                          <m:r>
                            <w:ins w:id="130" w:author="Mansueto James at MTCA" w:date="2025-01-15T18:47:00Z" w16du:dateUtc="2025-01-15T17:47:00Z">
                              <w:rPr>
                                <w:rFonts w:ascii="Cambria Math" w:hAnsi="Cambria Math"/>
                              </w:rPr>
                              <m:t>X</m:t>
                            </w:ins>
                          </m:r>
                        </m:e>
                      </m:d>
                    </m:num>
                    <m:den>
                      <m:r>
                        <w:ins w:id="131" w:author="Mansueto James at MTCA" w:date="2025-01-15T18:47:00Z" w16du:dateUtc="2025-01-15T17:47:00Z">
                          <w:rPr>
                            <w:rFonts w:ascii="Cambria Math" w:hAnsi="Cambria Math"/>
                          </w:rPr>
                          <m:t>1-</m:t>
                        </w:ins>
                      </m:r>
                      <m:acc>
                        <m:accPr>
                          <m:ctrlPr>
                            <w:ins w:id="132" w:author="Mansueto James at MTCA" w:date="2025-01-15T18:47:00Z" w16du:dateUtc="2025-01-15T17:47:00Z">
                              <w:rPr>
                                <w:rFonts w:ascii="Cambria Math" w:hAnsi="Cambria Math"/>
                                <w:i/>
                                <w:kern w:val="2"/>
                                <w:sz w:val="24"/>
                                <w:szCs w:val="24"/>
                                <w:lang w:val="en-MT" w:eastAsia="en-US"/>
                                <w14:ligatures w14:val="standardContextual"/>
                              </w:rPr>
                            </w:ins>
                          </m:ctrlPr>
                        </m:accPr>
                        <m:e>
                          <m:r>
                            <w:ins w:id="133" w:author="Mansueto James at MTCA" w:date="2025-01-15T18:47:00Z" w16du:dateUtc="2025-01-15T17:47:00Z">
                              <w:rPr>
                                <w:rFonts w:ascii="Cambria Math" w:hAnsi="Cambria Math"/>
                              </w:rPr>
                              <m:t>p</m:t>
                            </w:ins>
                          </m:r>
                        </m:e>
                      </m:acc>
                      <m:d>
                        <m:dPr>
                          <m:ctrlPr>
                            <w:ins w:id="134" w:author="Mansueto James at MTCA" w:date="2025-01-15T18:47:00Z" w16du:dateUtc="2025-01-15T17:47:00Z">
                              <w:rPr>
                                <w:rFonts w:ascii="Cambria Math" w:hAnsi="Cambria Math"/>
                                <w:i/>
                                <w:kern w:val="2"/>
                                <w:sz w:val="24"/>
                                <w:szCs w:val="24"/>
                                <w:lang w:eastAsia="en-US"/>
                                <w14:ligatures w14:val="standardContextual"/>
                              </w:rPr>
                            </w:ins>
                          </m:ctrlPr>
                        </m:dPr>
                        <m:e>
                          <m:r>
                            <w:ins w:id="135" w:author="Mansueto James at MTCA" w:date="2025-01-15T18:47:00Z" w16du:dateUtc="2025-01-15T17:47:00Z">
                              <w:rPr>
                                <w:rFonts w:ascii="Cambria Math" w:hAnsi="Cambria Math"/>
                              </w:rPr>
                              <m:t>X</m:t>
                            </w:ins>
                          </m:r>
                        </m:e>
                      </m:d>
                    </m:den>
                  </m:f>
                </m:e>
              </m:d>
            </m:e>
          </m:func>
          <m:r>
            <w:ins w:id="136" w:author="Mansueto James at MTCA" w:date="2025-01-15T18:47:00Z" w16du:dateUtc="2025-01-15T17:47:00Z">
              <w:rPr>
                <w:rFonts w:ascii="Cambria Math" w:hAnsi="Cambria Math"/>
              </w:rPr>
              <m:t>=</m:t>
            </w:ins>
          </m:r>
          <m:sSub>
            <m:sSubPr>
              <m:ctrlPr>
                <w:ins w:id="137" w:author="Mansueto James at MTCA" w:date="2025-01-15T18:47:00Z" w16du:dateUtc="2025-01-15T17:47:00Z">
                  <w:rPr>
                    <w:rFonts w:ascii="Cambria Math" w:hAnsi="Cambria Math"/>
                    <w:i/>
                    <w:kern w:val="2"/>
                    <w:sz w:val="24"/>
                    <w:szCs w:val="24"/>
                    <w:lang w:eastAsia="en-US"/>
                    <w14:ligatures w14:val="standardContextual"/>
                  </w:rPr>
                </w:ins>
              </m:ctrlPr>
            </m:sSubPr>
            <m:e>
              <m:acc>
                <m:accPr>
                  <m:ctrlPr>
                    <w:ins w:id="138" w:author="Mansueto James at MTCA" w:date="2025-01-15T18:47:00Z" w16du:dateUtc="2025-01-15T17:47:00Z">
                      <w:rPr>
                        <w:rFonts w:ascii="Cambria Math" w:hAnsi="Cambria Math"/>
                        <w:i/>
                        <w:kern w:val="2"/>
                        <w:sz w:val="24"/>
                        <w:szCs w:val="24"/>
                        <w:lang w:eastAsia="en-US"/>
                        <w14:ligatures w14:val="standardContextual"/>
                      </w:rPr>
                    </w:ins>
                  </m:ctrlPr>
                </m:accPr>
                <m:e>
                  <m:r>
                    <w:ins w:id="139" w:author="Mansueto James at MTCA" w:date="2025-01-15T18:47:00Z" w16du:dateUtc="2025-01-15T17:47:00Z">
                      <w:rPr>
                        <w:rFonts w:ascii="Cambria Math" w:hAnsi="Cambria Math"/>
                      </w:rPr>
                      <m:t>β</m:t>
                    </w:ins>
                  </m:r>
                </m:e>
              </m:acc>
            </m:e>
            <m:sub>
              <m:r>
                <w:ins w:id="140" w:author="Mansueto James at MTCA" w:date="2025-01-15T18:47:00Z" w16du:dateUtc="2025-01-15T17:47:00Z">
                  <w:rPr>
                    <w:rFonts w:ascii="Cambria Math" w:hAnsi="Cambria Math"/>
                  </w:rPr>
                  <m:t>0</m:t>
                </w:ins>
              </m:r>
            </m:sub>
          </m:sSub>
          <m:r>
            <w:ins w:id="141" w:author="Mansueto James at MTCA" w:date="2025-01-15T18:47:00Z" w16du:dateUtc="2025-01-15T17:47:00Z">
              <w:rPr>
                <w:rFonts w:ascii="Cambria Math" w:hAnsi="Cambria Math"/>
              </w:rPr>
              <m:t>+</m:t>
            </w:ins>
          </m:r>
          <m:sSub>
            <m:sSubPr>
              <m:ctrlPr>
                <w:ins w:id="142" w:author="Mansueto James at MTCA" w:date="2025-01-15T18:47:00Z" w16du:dateUtc="2025-01-15T17:47:00Z">
                  <w:rPr>
                    <w:rFonts w:ascii="Cambria Math" w:hAnsi="Cambria Math"/>
                    <w:i/>
                    <w:kern w:val="2"/>
                    <w:sz w:val="24"/>
                    <w:szCs w:val="24"/>
                    <w:lang w:eastAsia="en-US"/>
                    <w14:ligatures w14:val="standardContextual"/>
                  </w:rPr>
                </w:ins>
              </m:ctrlPr>
            </m:sSubPr>
            <m:e>
              <m:acc>
                <m:accPr>
                  <m:ctrlPr>
                    <w:ins w:id="143" w:author="Mansueto James at MTCA" w:date="2025-01-15T18:47:00Z" w16du:dateUtc="2025-01-15T17:47:00Z">
                      <w:rPr>
                        <w:rFonts w:ascii="Cambria Math" w:hAnsi="Cambria Math"/>
                        <w:i/>
                        <w:kern w:val="2"/>
                        <w:sz w:val="24"/>
                        <w:szCs w:val="24"/>
                        <w:lang w:eastAsia="en-US"/>
                        <w14:ligatures w14:val="standardContextual"/>
                      </w:rPr>
                    </w:ins>
                  </m:ctrlPr>
                </m:accPr>
                <m:e>
                  <m:r>
                    <w:ins w:id="144" w:author="Mansueto James at MTCA" w:date="2025-01-15T18:47:00Z" w16du:dateUtc="2025-01-15T17:47:00Z">
                      <w:rPr>
                        <w:rFonts w:ascii="Cambria Math" w:hAnsi="Cambria Math"/>
                      </w:rPr>
                      <m:t>β</m:t>
                    </w:ins>
                  </m:r>
                </m:e>
              </m:acc>
            </m:e>
            <m:sub>
              <m:r>
                <w:ins w:id="145" w:author="Mansueto James at MTCA" w:date="2025-01-15T18:47:00Z" w16du:dateUtc="2025-01-15T17:47:00Z">
                  <w:rPr>
                    <w:rFonts w:ascii="Cambria Math" w:hAnsi="Cambria Math"/>
                  </w:rPr>
                  <m:t>1</m:t>
                </w:ins>
              </m:r>
            </m:sub>
          </m:sSub>
          <m:sSub>
            <m:sSubPr>
              <m:ctrlPr>
                <w:ins w:id="146" w:author="Mansueto James at MTCA" w:date="2025-01-15T18:47:00Z" w16du:dateUtc="2025-01-15T17:47:00Z">
                  <w:rPr>
                    <w:rFonts w:ascii="Cambria Math" w:hAnsi="Cambria Math"/>
                    <w:i/>
                    <w:kern w:val="2"/>
                    <w:sz w:val="24"/>
                    <w:szCs w:val="24"/>
                    <w:lang w:eastAsia="en-US"/>
                    <w14:ligatures w14:val="standardContextual"/>
                  </w:rPr>
                </w:ins>
              </m:ctrlPr>
            </m:sSubPr>
            <m:e>
              <m:r>
                <w:ins w:id="147" w:author="Mansueto James at MTCA" w:date="2025-01-15T18:47:00Z" w16du:dateUtc="2025-01-15T17:47:00Z">
                  <w:rPr>
                    <w:rFonts w:ascii="Cambria Math" w:hAnsi="Cambria Math"/>
                  </w:rPr>
                  <m:t>X</m:t>
                </w:ins>
              </m:r>
            </m:e>
            <m:sub>
              <m:r>
                <w:ins w:id="148" w:author="Mansueto James at MTCA" w:date="2025-01-15T18:47:00Z" w16du:dateUtc="2025-01-15T17:47:00Z">
                  <w:rPr>
                    <w:rFonts w:ascii="Cambria Math" w:hAnsi="Cambria Math"/>
                  </w:rPr>
                  <m:t>1</m:t>
                </w:ins>
              </m:r>
            </m:sub>
          </m:sSub>
          <m:r>
            <w:ins w:id="149" w:author="Mansueto James at MTCA" w:date="2025-01-15T18:47:00Z" w16du:dateUtc="2025-01-15T17:47:00Z">
              <w:rPr>
                <w:rFonts w:ascii="Cambria Math" w:hAnsi="Cambria Math"/>
              </w:rPr>
              <m:t>+…+</m:t>
            </w:ins>
          </m:r>
          <m:sSub>
            <m:sSubPr>
              <m:ctrlPr>
                <w:ins w:id="150" w:author="Mansueto James at MTCA" w:date="2025-01-15T18:47:00Z" w16du:dateUtc="2025-01-15T17:47:00Z">
                  <w:rPr>
                    <w:rFonts w:ascii="Cambria Math" w:hAnsi="Cambria Math"/>
                    <w:i/>
                    <w:kern w:val="2"/>
                    <w:sz w:val="24"/>
                    <w:szCs w:val="24"/>
                    <w:lang w:eastAsia="en-US"/>
                    <w14:ligatures w14:val="standardContextual"/>
                  </w:rPr>
                </w:ins>
              </m:ctrlPr>
            </m:sSubPr>
            <m:e>
              <m:acc>
                <m:accPr>
                  <m:ctrlPr>
                    <w:ins w:id="151" w:author="Mansueto James at MTCA" w:date="2025-01-15T18:47:00Z" w16du:dateUtc="2025-01-15T17:47:00Z">
                      <w:rPr>
                        <w:rFonts w:ascii="Cambria Math" w:hAnsi="Cambria Math"/>
                        <w:i/>
                        <w:kern w:val="2"/>
                        <w:sz w:val="24"/>
                        <w:szCs w:val="24"/>
                        <w:lang w:eastAsia="en-US"/>
                        <w14:ligatures w14:val="standardContextual"/>
                      </w:rPr>
                    </w:ins>
                  </m:ctrlPr>
                </m:accPr>
                <m:e>
                  <m:r>
                    <w:ins w:id="152" w:author="Mansueto James at MTCA" w:date="2025-01-15T18:47:00Z" w16du:dateUtc="2025-01-15T17:47:00Z">
                      <w:rPr>
                        <w:rFonts w:ascii="Cambria Math" w:hAnsi="Cambria Math"/>
                      </w:rPr>
                      <m:t>β</m:t>
                    </w:ins>
                  </m:r>
                </m:e>
              </m:acc>
            </m:e>
            <m:sub>
              <m:r>
                <w:ins w:id="153" w:author="Mansueto James at MTCA" w:date="2025-01-15T18:47:00Z" w16du:dateUtc="2025-01-15T17:47:00Z">
                  <w:rPr>
                    <w:rFonts w:ascii="Cambria Math" w:hAnsi="Cambria Math"/>
                  </w:rPr>
                  <m:t>n</m:t>
                </w:ins>
              </m:r>
            </m:sub>
          </m:sSub>
          <m:sSub>
            <m:sSubPr>
              <m:ctrlPr>
                <w:ins w:id="154" w:author="Mansueto James at MTCA" w:date="2025-01-15T18:47:00Z" w16du:dateUtc="2025-01-15T17:47:00Z">
                  <w:rPr>
                    <w:rFonts w:ascii="Cambria Math" w:hAnsi="Cambria Math"/>
                    <w:i/>
                    <w:kern w:val="2"/>
                    <w:sz w:val="24"/>
                    <w:szCs w:val="24"/>
                    <w:lang w:eastAsia="en-US"/>
                    <w14:ligatures w14:val="standardContextual"/>
                  </w:rPr>
                </w:ins>
              </m:ctrlPr>
            </m:sSubPr>
            <m:e>
              <m:r>
                <w:ins w:id="155" w:author="Mansueto James at MTCA" w:date="2025-01-15T18:47:00Z" w16du:dateUtc="2025-01-15T17:47:00Z">
                  <w:rPr>
                    <w:rFonts w:ascii="Cambria Math" w:hAnsi="Cambria Math"/>
                  </w:rPr>
                  <m:t>X</m:t>
                </w:ins>
              </m:r>
            </m:e>
            <m:sub>
              <m:r>
                <w:ins w:id="156" w:author="Mansueto James at MTCA" w:date="2025-01-15T18:47:00Z" w16du:dateUtc="2025-01-15T17:47:00Z">
                  <w:rPr>
                    <w:rFonts w:ascii="Cambria Math" w:hAnsi="Cambria Math"/>
                  </w:rPr>
                  <m:t>n</m:t>
                </w:ins>
              </m:r>
            </m:sub>
          </m:sSub>
        </m:oMath>
      </m:oMathPara>
    </w:p>
    <w:p w14:paraId="62AFD94C" w14:textId="77777777" w:rsidR="00071204" w:rsidRDefault="00071204" w:rsidP="00071204">
      <w:pPr>
        <w:ind w:firstLine="360"/>
        <w:rPr>
          <w:ins w:id="157" w:author="Mansueto James at MTCA" w:date="2025-01-15T18:47:00Z" w16du:dateUtc="2025-01-15T17:47:00Z"/>
          <w:rFonts w:eastAsiaTheme="minorEastAsia"/>
        </w:rPr>
      </w:pPr>
      <w:proofErr w:type="gramStart"/>
      <w:ins w:id="158" w:author="Mansueto James at MTCA" w:date="2025-01-15T18:47:00Z" w16du:dateUtc="2025-01-15T17:47:00Z">
        <w:r>
          <w:t>where</w:t>
        </w:r>
        <w:proofErr w:type="gramEnd"/>
        <w:r>
          <w:t>,</w:t>
        </w:r>
      </w:ins>
    </w:p>
    <w:p w14:paraId="0F303225" w14:textId="77777777" w:rsidR="00071204" w:rsidRDefault="00071204" w:rsidP="00071204">
      <w:pPr>
        <w:pStyle w:val="ListParagraph"/>
        <w:numPr>
          <w:ilvl w:val="0"/>
          <w:numId w:val="8"/>
        </w:numPr>
        <w:rPr>
          <w:ins w:id="159" w:author="Mansueto James at MTCA" w:date="2025-01-15T18:47:00Z" w16du:dateUtc="2025-01-15T17:47:00Z"/>
        </w:rPr>
      </w:pPr>
      <m:oMath>
        <m:func>
          <m:funcPr>
            <m:ctrlPr>
              <w:ins w:id="160" w:author="Mansueto James at MTCA" w:date="2025-01-15T18:47:00Z" w16du:dateUtc="2025-01-15T17:47:00Z">
                <w:rPr>
                  <w:rFonts w:ascii="Cambria Math" w:eastAsiaTheme="minorEastAsia" w:hAnsi="Cambria Math"/>
                  <w:i/>
                </w:rPr>
              </w:ins>
            </m:ctrlPr>
          </m:funcPr>
          <m:fName>
            <m:r>
              <w:ins w:id="161" w:author="Mansueto James at MTCA" w:date="2025-01-15T18:47:00Z" w16du:dateUtc="2025-01-15T17:47:00Z">
                <w:rPr>
                  <w:rFonts w:ascii="Cambria Math" w:eastAsiaTheme="minorEastAsia" w:hAnsi="Cambria Math"/>
                </w:rPr>
                <m:t>log</m:t>
              </w:ins>
            </m:r>
          </m:fName>
          <m:e>
            <m:d>
              <m:dPr>
                <m:ctrlPr>
                  <w:ins w:id="162" w:author="Mansueto James at MTCA" w:date="2025-01-15T18:47:00Z" w16du:dateUtc="2025-01-15T17:47:00Z">
                    <w:rPr>
                      <w:rFonts w:ascii="Cambria Math" w:eastAsiaTheme="minorEastAsia" w:hAnsi="Cambria Math"/>
                      <w:i/>
                      <w:lang w:val="en-MT"/>
                    </w:rPr>
                  </w:ins>
                </m:ctrlPr>
              </m:dPr>
              <m:e>
                <m:f>
                  <m:fPr>
                    <m:ctrlPr>
                      <w:ins w:id="163" w:author="Mansueto James at MTCA" w:date="2025-01-15T18:47:00Z" w16du:dateUtc="2025-01-15T17:47:00Z">
                        <w:rPr>
                          <w:rFonts w:ascii="Cambria Math" w:eastAsiaTheme="minorEastAsia" w:hAnsi="Cambria Math"/>
                          <w:i/>
                          <w:lang w:val="en-MT"/>
                        </w:rPr>
                      </w:ins>
                    </m:ctrlPr>
                  </m:fPr>
                  <m:num>
                    <m:acc>
                      <m:accPr>
                        <m:ctrlPr>
                          <w:ins w:id="164" w:author="Mansueto James at MTCA" w:date="2025-01-15T18:47:00Z" w16du:dateUtc="2025-01-15T17:47:00Z">
                            <w:rPr>
                              <w:rFonts w:ascii="Cambria Math" w:hAnsi="Cambria Math"/>
                              <w:i/>
                              <w:lang w:val="en-MT"/>
                            </w:rPr>
                          </w:ins>
                        </m:ctrlPr>
                      </m:accPr>
                      <m:e>
                        <m:r>
                          <w:ins w:id="165" w:author="Mansueto James at MTCA" w:date="2025-01-15T18:47:00Z" w16du:dateUtc="2025-01-15T17:47:00Z">
                            <w:rPr>
                              <w:rFonts w:ascii="Cambria Math" w:hAnsi="Cambria Math"/>
                            </w:rPr>
                            <m:t>p</m:t>
                          </w:ins>
                        </m:r>
                      </m:e>
                    </m:acc>
                    <m:d>
                      <m:dPr>
                        <m:ctrlPr>
                          <w:ins w:id="166" w:author="Mansueto James at MTCA" w:date="2025-01-15T18:47:00Z" w16du:dateUtc="2025-01-15T17:47:00Z">
                            <w:rPr>
                              <w:rFonts w:ascii="Cambria Math" w:hAnsi="Cambria Math"/>
                              <w:i/>
                            </w:rPr>
                          </w:ins>
                        </m:ctrlPr>
                      </m:dPr>
                      <m:e>
                        <m:r>
                          <w:ins w:id="167" w:author="Mansueto James at MTCA" w:date="2025-01-15T18:47:00Z" w16du:dateUtc="2025-01-15T17:47:00Z">
                            <w:rPr>
                              <w:rFonts w:ascii="Cambria Math" w:hAnsi="Cambria Math"/>
                            </w:rPr>
                            <m:t>X</m:t>
                          </w:ins>
                        </m:r>
                      </m:e>
                    </m:d>
                  </m:num>
                  <m:den>
                    <m:r>
                      <w:ins w:id="168" w:author="Mansueto James at MTCA" w:date="2025-01-15T18:47:00Z" w16du:dateUtc="2025-01-15T17:47:00Z">
                        <w:rPr>
                          <w:rFonts w:ascii="Cambria Math" w:hAnsi="Cambria Math"/>
                        </w:rPr>
                        <m:t>1-</m:t>
                      </w:ins>
                    </m:r>
                    <m:acc>
                      <m:accPr>
                        <m:ctrlPr>
                          <w:ins w:id="169" w:author="Mansueto James at MTCA" w:date="2025-01-15T18:47:00Z" w16du:dateUtc="2025-01-15T17:47:00Z">
                            <w:rPr>
                              <w:rFonts w:ascii="Cambria Math" w:hAnsi="Cambria Math"/>
                              <w:i/>
                              <w:lang w:val="en-MT"/>
                            </w:rPr>
                          </w:ins>
                        </m:ctrlPr>
                      </m:accPr>
                      <m:e>
                        <m:r>
                          <w:ins w:id="170" w:author="Mansueto James at MTCA" w:date="2025-01-15T18:47:00Z" w16du:dateUtc="2025-01-15T17:47:00Z">
                            <w:rPr>
                              <w:rFonts w:ascii="Cambria Math" w:hAnsi="Cambria Math"/>
                            </w:rPr>
                            <m:t>p</m:t>
                          </w:ins>
                        </m:r>
                      </m:e>
                    </m:acc>
                    <m:d>
                      <m:dPr>
                        <m:ctrlPr>
                          <w:ins w:id="171" w:author="Mansueto James at MTCA" w:date="2025-01-15T18:47:00Z" w16du:dateUtc="2025-01-15T17:47:00Z">
                            <w:rPr>
                              <w:rFonts w:ascii="Cambria Math" w:hAnsi="Cambria Math"/>
                              <w:i/>
                            </w:rPr>
                          </w:ins>
                        </m:ctrlPr>
                      </m:dPr>
                      <m:e>
                        <m:r>
                          <w:ins w:id="172" w:author="Mansueto James at MTCA" w:date="2025-01-15T18:47:00Z" w16du:dateUtc="2025-01-15T17:47:00Z">
                            <w:rPr>
                              <w:rFonts w:ascii="Cambria Math" w:hAnsi="Cambria Math"/>
                            </w:rPr>
                            <m:t>X</m:t>
                          </w:ins>
                        </m:r>
                      </m:e>
                    </m:d>
                  </m:den>
                </m:f>
              </m:e>
            </m:d>
          </m:e>
        </m:func>
      </m:oMath>
      <w:ins w:id="173" w:author="Mansueto James at MTCA" w:date="2025-01-15T18:47:00Z" w16du:dateUtc="2025-01-15T17:47:00Z">
        <w:r>
          <w:rPr>
            <w:rFonts w:eastAsiaTheme="minorEastAsia"/>
          </w:rPr>
          <w:t xml:space="preserve"> can take a value between 0 and </w:t>
        </w:r>
      </w:ins>
      <m:oMath>
        <m:r>
          <w:ins w:id="174" w:author="Mansueto James at MTCA" w:date="2025-01-15T18:47:00Z" w16du:dateUtc="2025-01-15T17:47:00Z">
            <w:rPr>
              <w:rFonts w:ascii="Cambria Math" w:hAnsi="Cambria Math"/>
              <w:lang w:val="en-US"/>
            </w:rPr>
            <m:t>∞</m:t>
          </w:ins>
        </m:r>
      </m:oMath>
      <w:ins w:id="175" w:author="Mansueto James at MTCA" w:date="2025-01-15T18:47:00Z" w16du:dateUtc="2025-01-15T17:47:00Z">
        <w:r>
          <w:rPr>
            <w:rFonts w:eastAsiaTheme="minorEastAsia"/>
            <w:lang w:val="en-US"/>
          </w:rPr>
          <w:t>. Values close to 0 imply very low probabilities and values close to 1 imply very high probabilities.</w:t>
        </w:r>
      </w:ins>
    </w:p>
    <w:p w14:paraId="00000028" w14:textId="2660796E" w:rsidR="009170B2" w:rsidDel="00071204" w:rsidRDefault="00000000">
      <w:pPr>
        <w:spacing w:before="240" w:after="240"/>
        <w:rPr>
          <w:del w:id="176" w:author="Mansueto James at MTCA" w:date="2025-01-15T18:47:00Z" w16du:dateUtc="2025-01-15T17:47:00Z"/>
        </w:rPr>
      </w:pPr>
      <w:del w:id="177" w:author="Mansueto James at MTCA" w:date="2025-01-15T18:47:00Z" w16du:dateUtc="2025-01-15T17:47:00Z">
        <w:r w:rsidDel="00071204">
          <w:rPr>
            <w:rFonts w:ascii="Arial Unicode MS" w:eastAsia="Arial Unicode MS" w:hAnsi="Arial Unicode MS" w:cs="Arial Unicode MS"/>
          </w:rPr>
          <w:delText>log(P(y=1)1−P(y=1))=βX\text{log} \left(\frac{P(y=1)}{1-P(y=1)}\right) = \beta Xlog(1−P(y=1)P(y=1)​)=βX</w:delText>
        </w:r>
      </w:del>
    </w:p>
    <w:p w14:paraId="00000029" w14:textId="7134EFC3" w:rsidR="009170B2" w:rsidDel="00071204" w:rsidRDefault="00000000">
      <w:pPr>
        <w:spacing w:before="240" w:after="240"/>
        <w:rPr>
          <w:del w:id="178" w:author="Mansueto James at MTCA" w:date="2025-01-15T18:47:00Z" w16du:dateUtc="2025-01-15T17:47:00Z"/>
        </w:rPr>
      </w:pPr>
      <w:del w:id="179" w:author="Mansueto James at MTCA" w:date="2025-01-15T18:47:00Z" w16du:dateUtc="2025-01-15T17:47:00Z">
        <w:r w:rsidDel="00071204">
          <w:delText>where:</w:delText>
        </w:r>
      </w:del>
    </w:p>
    <w:p w14:paraId="0000002A" w14:textId="05D81401" w:rsidR="009170B2" w:rsidDel="00071204" w:rsidRDefault="00000000">
      <w:pPr>
        <w:numPr>
          <w:ilvl w:val="0"/>
          <w:numId w:val="7"/>
        </w:numPr>
        <w:spacing w:before="240" w:after="240"/>
        <w:rPr>
          <w:del w:id="180" w:author="Mansueto James at MTCA" w:date="2025-01-15T18:47:00Z" w16du:dateUtc="2025-01-15T17:47:00Z"/>
        </w:rPr>
      </w:pPr>
      <w:del w:id="181" w:author="Mansueto James at MTCA" w:date="2025-01-15T18:47:00Z" w16du:dateUtc="2025-01-15T17:47:00Z">
        <w:r w:rsidDel="00071204">
          <w:delText>P(y=1)P(y=1)P(y=1) can take a value between 0 and 1. Values close to 0 imply very low probabilities, and values close to 1 imply very high probabilities.</w:delText>
        </w:r>
      </w:del>
    </w:p>
    <w:p w14:paraId="0000002B" w14:textId="3027BCB9" w:rsidR="009170B2" w:rsidRDefault="00000000">
      <w:pPr>
        <w:spacing w:before="240" w:after="240"/>
        <w:rPr>
          <w:b/>
        </w:rPr>
      </w:pPr>
      <w:r>
        <w:rPr>
          <w:b/>
        </w:rPr>
        <w:t>Interpreting the Output</w:t>
      </w:r>
      <w:ins w:id="182" w:author="Mansueto James at MTCA" w:date="2025-01-15T18:50:00Z" w16du:dateUtc="2025-01-15T17:50:00Z">
        <w:r w:rsidR="00071204">
          <w:rPr>
            <w:b/>
          </w:rPr>
          <w:t xml:space="preserve"> </w:t>
        </w:r>
      </w:ins>
    </w:p>
    <w:p w14:paraId="5EEDB837" w14:textId="74DAB3E3" w:rsidR="00071204" w:rsidRDefault="00071204">
      <w:pPr>
        <w:spacing w:before="240" w:after="240"/>
        <w:rPr>
          <w:ins w:id="183" w:author="Mansueto James at MTCA" w:date="2025-01-15T18:51:00Z" w16du:dateUtc="2025-01-15T17:51:00Z"/>
        </w:rPr>
      </w:pPr>
      <w:ins w:id="184" w:author="Mansueto James at MTCA" w:date="2025-01-15T18:51:00Z" w16du:dateUtc="2025-01-15T17:51:00Z">
        <w:r>
          <w:t xml:space="preserve">Interpreting the output from the above is also important and one </w:t>
        </w:r>
        <w:proofErr w:type="gramStart"/>
        <w:r>
          <w:t>has to</w:t>
        </w:r>
        <w:proofErr w:type="gramEnd"/>
        <w:r>
          <w:t xml:space="preserve"> distinguish between whether the features are numerical or categorical</w:t>
        </w:r>
        <w:r>
          <w:t>.</w:t>
        </w:r>
      </w:ins>
    </w:p>
    <w:p w14:paraId="0000002C" w14:textId="61ADADB4" w:rsidR="009170B2" w:rsidRDefault="00000000">
      <w:pPr>
        <w:spacing w:before="240" w:after="240"/>
      </w:pPr>
      <w:r>
        <w:t>Example:</w:t>
      </w:r>
    </w:p>
    <w:p w14:paraId="6574AE62" w14:textId="77777777" w:rsidR="00071204" w:rsidRDefault="00000000">
      <w:pPr>
        <w:numPr>
          <w:ilvl w:val="0"/>
          <w:numId w:val="5"/>
        </w:numPr>
        <w:spacing w:before="240"/>
        <w:rPr>
          <w:ins w:id="185" w:author="Mansueto James at MTCA" w:date="2025-01-15T18:51:00Z" w16du:dateUtc="2025-01-15T17:51:00Z"/>
        </w:rPr>
      </w:pPr>
      <w:r>
        <w:rPr>
          <w:b/>
        </w:rPr>
        <w:t>Numerical variable:</w:t>
      </w:r>
      <w:r>
        <w:t xml:space="preserve"> </w:t>
      </w:r>
    </w:p>
    <w:p w14:paraId="0000002D" w14:textId="3DB50B06" w:rsidR="009170B2" w:rsidRDefault="00000000" w:rsidP="00071204">
      <w:pPr>
        <w:numPr>
          <w:ilvl w:val="1"/>
          <w:numId w:val="5"/>
        </w:numPr>
        <w:spacing w:before="240"/>
        <w:pPrChange w:id="186" w:author="Mansueto James at MTCA" w:date="2025-01-15T18:51:00Z" w16du:dateUtc="2025-01-15T17:51:00Z">
          <w:pPr>
            <w:numPr>
              <w:numId w:val="5"/>
            </w:numPr>
            <w:spacing w:before="240"/>
            <w:ind w:left="720" w:hanging="360"/>
          </w:pPr>
        </w:pPrChange>
      </w:pPr>
      <w:r>
        <w:t>Victim Age: A one-unit increase in ‘Victim Age’ decreases the log-odds of a firearm being used for the crime to be carried out by 0.19.</w:t>
      </w:r>
    </w:p>
    <w:p w14:paraId="1E76FC04" w14:textId="77777777" w:rsidR="00071204" w:rsidRDefault="00000000">
      <w:pPr>
        <w:numPr>
          <w:ilvl w:val="0"/>
          <w:numId w:val="5"/>
        </w:numPr>
        <w:spacing w:after="240"/>
        <w:rPr>
          <w:ins w:id="187" w:author="Mansueto James at MTCA" w:date="2025-01-15T18:51:00Z" w16du:dateUtc="2025-01-15T17:51:00Z"/>
        </w:rPr>
      </w:pPr>
      <w:r>
        <w:rPr>
          <w:b/>
        </w:rPr>
        <w:t>Categorical variables:</w:t>
      </w:r>
      <w:r>
        <w:t xml:space="preserve"> </w:t>
      </w:r>
    </w:p>
    <w:p w14:paraId="0000002E" w14:textId="03458E76" w:rsidR="009170B2" w:rsidRPr="00071204" w:rsidDel="00071204" w:rsidRDefault="00000000" w:rsidP="00071204">
      <w:pPr>
        <w:numPr>
          <w:ilvl w:val="1"/>
          <w:numId w:val="5"/>
        </w:numPr>
        <w:spacing w:after="240"/>
        <w:rPr>
          <w:del w:id="188" w:author="Mansueto James at MTCA" w:date="2025-01-15T18:51:00Z" w16du:dateUtc="2025-01-15T17:51:00Z"/>
          <w:rPrChange w:id="189" w:author="Mansueto James at MTCA" w:date="2025-01-15T18:51:00Z" w16du:dateUtc="2025-01-15T17:51:00Z">
            <w:rPr>
              <w:del w:id="190" w:author="Mansueto James at MTCA" w:date="2025-01-15T18:51:00Z" w16du:dateUtc="2025-01-15T17:51:00Z"/>
              <w:rFonts w:ascii="Times New Roman" w:eastAsia="Times New Roman" w:hAnsi="Times New Roman" w:cs="Times New Roman"/>
              <w:sz w:val="14"/>
              <w:szCs w:val="14"/>
            </w:rPr>
          </w:rPrChange>
        </w:rPr>
      </w:pPr>
      <w:r>
        <w:lastRenderedPageBreak/>
        <w:t>Two classes case – Victim Sex: Where the crime involves male victims, the log-odds of a firearm being used for the crime is 0.6869 higher compared to the reference category, i.e., when the crime involves female victims.</w:t>
      </w:r>
    </w:p>
    <w:p w14:paraId="68D58CAF" w14:textId="77777777" w:rsidR="00071204" w:rsidRDefault="00071204" w:rsidP="00071204">
      <w:pPr>
        <w:numPr>
          <w:ilvl w:val="1"/>
          <w:numId w:val="5"/>
        </w:numPr>
        <w:spacing w:after="240"/>
        <w:rPr>
          <w:ins w:id="191" w:author="Mansueto James at MTCA" w:date="2025-01-15T18:51:00Z" w16du:dateUtc="2025-01-15T17:51:00Z"/>
        </w:rPr>
        <w:pPrChange w:id="192" w:author="Mansueto James at MTCA" w:date="2025-01-15T18:51:00Z" w16du:dateUtc="2025-01-15T17:51:00Z">
          <w:pPr>
            <w:numPr>
              <w:numId w:val="5"/>
            </w:numPr>
            <w:spacing w:after="240"/>
            <w:ind w:left="720" w:hanging="360"/>
          </w:pPr>
        </w:pPrChange>
      </w:pPr>
    </w:p>
    <w:p w14:paraId="0000002F" w14:textId="77777777" w:rsidR="009170B2" w:rsidRDefault="00000000" w:rsidP="00071204">
      <w:pPr>
        <w:numPr>
          <w:ilvl w:val="1"/>
          <w:numId w:val="5"/>
        </w:numPr>
        <w:spacing w:after="240"/>
        <w:pPrChange w:id="193" w:author="Mansueto James at MTCA" w:date="2025-01-15T18:51:00Z" w16du:dateUtc="2025-01-15T17:51:00Z">
          <w:pPr>
            <w:spacing w:before="240" w:after="240"/>
            <w:ind w:left="1440"/>
          </w:pPr>
        </w:pPrChange>
      </w:pPr>
      <w:del w:id="194" w:author="Mansueto James at MTCA" w:date="2025-01-15T18:51:00Z" w16du:dateUtc="2025-01-15T17:51:00Z">
        <w:r w:rsidRPr="00071204" w:rsidDel="00071204">
          <w:rPr>
            <w:rFonts w:ascii="Courier New" w:eastAsia="Courier New" w:hAnsi="Courier New" w:cs="Courier New"/>
          </w:rPr>
          <w:delText>o</w:delText>
        </w:r>
        <w:r w:rsidRPr="00071204" w:rsidDel="00071204">
          <w:rPr>
            <w:rFonts w:ascii="Times New Roman" w:eastAsia="Times New Roman" w:hAnsi="Times New Roman" w:cs="Times New Roman"/>
            <w:sz w:val="14"/>
            <w:szCs w:val="14"/>
          </w:rPr>
          <w:delText xml:space="preserve">   </w:delText>
        </w:r>
      </w:del>
      <w:r>
        <w:t>More than two classes – The same logic for the two classes case applies.</w:t>
      </w:r>
    </w:p>
    <w:p w14:paraId="00000030" w14:textId="77777777" w:rsidR="009170B2" w:rsidRDefault="00000000">
      <w:pPr>
        <w:spacing w:before="240" w:after="240"/>
        <w:rPr>
          <w:ins w:id="195" w:author="Mansueto James at MTCA" w:date="2025-01-15T18:51:00Z" w16du:dateUtc="2025-01-15T17:51:00Z"/>
        </w:rPr>
      </w:pPr>
      <w:r>
        <w:t xml:space="preserve">It is important to note that </w:t>
      </w:r>
      <w:r>
        <w:rPr>
          <w:b/>
        </w:rPr>
        <w:t>log-odds</w:t>
      </w:r>
      <w:r>
        <w:t xml:space="preserve"> can be converted to </w:t>
      </w:r>
      <w:r>
        <w:rPr>
          <w:b/>
        </w:rPr>
        <w:t>odds</w:t>
      </w:r>
      <w:r>
        <w:t xml:space="preserve"> and to </w:t>
      </w:r>
      <w:r>
        <w:rPr>
          <w:b/>
        </w:rPr>
        <w:t>probabilities</w:t>
      </w:r>
      <w:r>
        <w:t xml:space="preserve">. Converting log odds to odds involves simply the following manipulation, for example for </w:t>
      </w:r>
      <w:proofErr w:type="spellStart"/>
      <w:r>
        <w:t>Victim_Sex_Male</w:t>
      </w:r>
      <w:proofErr w:type="spellEnd"/>
      <w:r>
        <w:t>:</w:t>
      </w:r>
    </w:p>
    <w:p w14:paraId="623ACBB4" w14:textId="78C69EB2" w:rsidR="00071204" w:rsidRPr="00071204" w:rsidRDefault="00071204" w:rsidP="00071204">
      <w:pPr>
        <w:rPr>
          <w:ins w:id="196" w:author="Mansueto James at MTCA" w:date="2025-01-15T18:52:00Z" w16du:dateUtc="2025-01-15T17:52:00Z"/>
        </w:rPr>
      </w:pPr>
      <m:oMathPara>
        <m:oMath>
          <m:sSup>
            <m:sSupPr>
              <m:ctrlPr>
                <w:ins w:id="197" w:author="Mansueto James at MTCA" w:date="2025-01-15T18:51:00Z" w16du:dateUtc="2025-01-15T17:51:00Z">
                  <w:rPr>
                    <w:rFonts w:ascii="Cambria Math" w:hAnsi="Cambria Math"/>
                    <w:i/>
                    <w:kern w:val="2"/>
                    <w:sz w:val="24"/>
                    <w:szCs w:val="24"/>
                    <w:lang w:val="en-MT" w:eastAsia="en-US"/>
                    <w14:ligatures w14:val="standardContextual"/>
                  </w:rPr>
                </w:ins>
              </m:ctrlPr>
            </m:sSupPr>
            <m:e>
              <m:r>
                <w:ins w:id="198" w:author="Mansueto James at MTCA" w:date="2025-01-15T18:51:00Z" w16du:dateUtc="2025-01-15T17:51:00Z">
                  <w:rPr>
                    <w:rFonts w:ascii="Cambria Math" w:hAnsi="Cambria Math"/>
                  </w:rPr>
                  <m:t>e</m:t>
                </w:ins>
              </m:r>
            </m:e>
            <m:sup>
              <m:r>
                <w:ins w:id="199" w:author="Mansueto James at MTCA" w:date="2025-01-15T18:51:00Z" w16du:dateUtc="2025-01-15T17:51:00Z">
                  <w:rPr>
                    <w:rFonts w:ascii="Cambria Math" w:hAnsi="Cambria Math"/>
                  </w:rPr>
                  <m:t>coeff of Victim_Sex_Male</m:t>
                </w:ins>
              </m:r>
            </m:sup>
          </m:sSup>
          <m:r>
            <w:ins w:id="200" w:author="Mansueto James at MTCA" w:date="2025-01-15T18:51:00Z" w16du:dateUtc="2025-01-15T17:51:00Z">
              <w:rPr>
                <w:rFonts w:ascii="Cambria Math" w:eastAsiaTheme="minorEastAsia" w:hAnsi="Cambria Math"/>
              </w:rPr>
              <m:t>=</m:t>
            </w:ins>
          </m:r>
          <m:sSup>
            <m:sSupPr>
              <m:ctrlPr>
                <w:ins w:id="201" w:author="Mansueto James at MTCA" w:date="2025-01-15T18:51:00Z" w16du:dateUtc="2025-01-15T17:51:00Z">
                  <w:rPr>
                    <w:rFonts w:ascii="Cambria Math" w:hAnsi="Cambria Math"/>
                    <w:i/>
                    <w:kern w:val="2"/>
                    <w:sz w:val="24"/>
                    <w:szCs w:val="24"/>
                    <w:lang w:val="en-MT" w:eastAsia="en-US"/>
                    <w14:ligatures w14:val="standardContextual"/>
                  </w:rPr>
                </w:ins>
              </m:ctrlPr>
            </m:sSupPr>
            <m:e>
              <m:r>
                <w:ins w:id="202" w:author="Mansueto James at MTCA" w:date="2025-01-15T18:51:00Z" w16du:dateUtc="2025-01-15T17:51:00Z">
                  <w:rPr>
                    <w:rFonts w:ascii="Cambria Math" w:hAnsi="Cambria Math"/>
                  </w:rPr>
                  <m:t>e</m:t>
                </w:ins>
              </m:r>
            </m:e>
            <m:sup>
              <m:r>
                <w:ins w:id="203" w:author="Mansueto James at MTCA" w:date="2025-01-15T18:51:00Z" w16du:dateUtc="2025-01-15T17:51:00Z">
                  <w:rPr>
                    <w:rFonts w:ascii="Cambria Math" w:hAnsi="Cambria Math"/>
                  </w:rPr>
                  <m:t>0.6869</m:t>
                </w:ins>
              </m:r>
            </m:sup>
          </m:sSup>
          <m:r>
            <w:ins w:id="204" w:author="Mansueto James at MTCA" w:date="2025-01-15T18:51:00Z" w16du:dateUtc="2025-01-15T17:51:00Z">
              <w:rPr>
                <w:rFonts w:ascii="Cambria Math" w:hAnsi="Cambria Math"/>
              </w:rPr>
              <m:t>=</m:t>
            </w:ins>
          </m:r>
          <m:r>
            <w:ins w:id="205" w:author="Mansueto James at MTCA" w:date="2025-01-15T18:51:00Z" w16du:dateUtc="2025-01-15T17:51:00Z">
              <w:rPr>
                <w:rFonts w:ascii="Cambria Math" w:eastAsiaTheme="minorEastAsia" w:hAnsi="Cambria Math"/>
              </w:rPr>
              <m:t>1.99</m:t>
            </w:ins>
          </m:r>
        </m:oMath>
      </m:oMathPara>
    </w:p>
    <w:p w14:paraId="1BF9FDB3" w14:textId="77777777" w:rsidR="00071204" w:rsidRDefault="00071204" w:rsidP="00071204">
      <w:pPr>
        <w:pPrChange w:id="206" w:author="Mansueto James at MTCA" w:date="2025-01-15T18:51:00Z" w16du:dateUtc="2025-01-15T17:51:00Z">
          <w:pPr>
            <w:spacing w:before="240" w:after="240"/>
          </w:pPr>
        </w:pPrChange>
      </w:pPr>
    </w:p>
    <w:p w14:paraId="00000031" w14:textId="77777777" w:rsidR="009170B2" w:rsidRDefault="00000000">
      <w:pPr>
        <w:spacing w:before="240" w:after="240"/>
      </w:pPr>
      <w:r>
        <w:t>Hence, in terms of the odds the output for Victim Sex is interpreted as follows: where the crime involves male victims the odds of a firearm being used is almost two times higher than when the crime involves female victims.</w:t>
      </w:r>
    </w:p>
    <w:p w14:paraId="00000032" w14:textId="77777777" w:rsidR="009170B2" w:rsidRDefault="00000000">
      <w:pPr>
        <w:spacing w:before="240" w:after="240"/>
      </w:pPr>
      <w:r>
        <w:t xml:space="preserve">Converting this to </w:t>
      </w:r>
      <w:r>
        <w:rPr>
          <w:b/>
        </w:rPr>
        <w:t>probabilities</w:t>
      </w:r>
      <w:r>
        <w:t xml:space="preserve"> takes us back from Equation 2 to Equation 1. The computation of probabilities requires the collective consideration of all features and the calculation of Equation 1. It is conventional to use a probability of 0.5 as the decision boundary, such that in our case, where the probability is higher than 0.5, it implies that the use of a firearm is ‘Yes’ and where the probability is lower than 0.5, it implies that the use of a firearm is ‘No’.</w:t>
      </w:r>
    </w:p>
    <w:p w14:paraId="00000033" w14:textId="77777777" w:rsidR="009170B2" w:rsidRDefault="009170B2">
      <w:pPr>
        <w:spacing w:before="240" w:after="240"/>
      </w:pPr>
    </w:p>
    <w:p w14:paraId="00000034" w14:textId="77777777" w:rsidR="009170B2" w:rsidRDefault="00000000">
      <w:pPr>
        <w:rPr>
          <w:b/>
        </w:rPr>
      </w:pPr>
      <w:r>
        <w:rPr>
          <w:b/>
        </w:rPr>
        <w:t xml:space="preserve">2.2.2 Random Forest Classifier </w:t>
      </w:r>
    </w:p>
    <w:p w14:paraId="00000035" w14:textId="77777777" w:rsidR="009170B2" w:rsidRDefault="00000000">
      <w:r>
        <w:rPr>
          <w:b/>
        </w:rPr>
        <w:t xml:space="preserve"> </w:t>
      </w:r>
    </w:p>
    <w:p w14:paraId="00000036" w14:textId="77777777" w:rsidR="009170B2" w:rsidRDefault="00000000">
      <w:pPr>
        <w:spacing w:before="240" w:after="240"/>
      </w:pPr>
      <w:r>
        <w:t>The Random Forest Classifier is an ensemble machine learning algorithm that operates by constructing multiple decision trees during training and combining their outputs to make robust and accurate predictions. Each tree in the forest is trained on a random subset of the dataset, and the algorithm aggregates the predictions of all trees, effectively reducing overfitting and increasing generalization. This approach is particularly effective for both classification and regression problems, as it can handle numerical and categorical data without extensive preprocessing.</w:t>
      </w:r>
    </w:p>
    <w:p w14:paraId="00000037" w14:textId="77777777" w:rsidR="009170B2" w:rsidRDefault="00000000">
      <w:pPr>
        <w:spacing w:before="240" w:after="240"/>
      </w:pPr>
      <w:r>
        <w:t xml:space="preserve">In this project, the Random Forest Classifier was chosen for its ability to manage class imbalances through its </w:t>
      </w:r>
      <w:proofErr w:type="spellStart"/>
      <w:r>
        <w:rPr>
          <w:rFonts w:ascii="Roboto Mono" w:eastAsia="Roboto Mono" w:hAnsi="Roboto Mono" w:cs="Roboto Mono"/>
          <w:color w:val="188038"/>
        </w:rPr>
        <w:t>class_weight</w:t>
      </w:r>
      <w:proofErr w:type="spellEnd"/>
      <w:r>
        <w:rPr>
          <w:rFonts w:ascii="Roboto Mono" w:eastAsia="Roboto Mono" w:hAnsi="Roboto Mono" w:cs="Roboto Mono"/>
          <w:color w:val="188038"/>
        </w:rPr>
        <w:t>='balanced'</w:t>
      </w:r>
      <w:r>
        <w:t xml:space="preserve"> parameter, which adjusts weights inversely proportional to class frequencies. This is critical when dealing with skewed datasets, such as firearm versus non-firearm usage, ensuring fair performance across classes. The Python implementation, shown in the project, specifies 100 estimators (</w:t>
      </w:r>
      <w:proofErr w:type="spellStart"/>
      <w:r>
        <w:rPr>
          <w:rFonts w:ascii="Roboto Mono" w:eastAsia="Roboto Mono" w:hAnsi="Roboto Mono" w:cs="Roboto Mono"/>
          <w:color w:val="188038"/>
        </w:rPr>
        <w:t>n_estimators</w:t>
      </w:r>
      <w:proofErr w:type="spellEnd"/>
      <w:r>
        <w:rPr>
          <w:rFonts w:ascii="Roboto Mono" w:eastAsia="Roboto Mono" w:hAnsi="Roboto Mono" w:cs="Roboto Mono"/>
          <w:color w:val="188038"/>
        </w:rPr>
        <w:t>=100</w:t>
      </w:r>
      <w:r>
        <w:t>) to create a sufficiently large forest for stable predictions. It also allows for deep trees (</w:t>
      </w:r>
      <w:proofErr w:type="spellStart"/>
      <w:r>
        <w:rPr>
          <w:rFonts w:ascii="Roboto Mono" w:eastAsia="Roboto Mono" w:hAnsi="Roboto Mono" w:cs="Roboto Mono"/>
          <w:color w:val="188038"/>
        </w:rPr>
        <w:t>max_depth</w:t>
      </w:r>
      <w:proofErr w:type="spellEnd"/>
      <w:r>
        <w:rPr>
          <w:rFonts w:ascii="Roboto Mono" w:eastAsia="Roboto Mono" w:hAnsi="Roboto Mono" w:cs="Roboto Mono"/>
          <w:color w:val="188038"/>
        </w:rPr>
        <w:t>=None</w:t>
      </w:r>
      <w:r>
        <w:t>) and flexible splitting (</w:t>
      </w:r>
      <w:proofErr w:type="spellStart"/>
      <w:r>
        <w:rPr>
          <w:rFonts w:ascii="Roboto Mono" w:eastAsia="Roboto Mono" w:hAnsi="Roboto Mono" w:cs="Roboto Mono"/>
          <w:color w:val="188038"/>
        </w:rPr>
        <w:t>min_samples_split</w:t>
      </w:r>
      <w:proofErr w:type="spellEnd"/>
      <w:r>
        <w:rPr>
          <w:rFonts w:ascii="Roboto Mono" w:eastAsia="Roboto Mono" w:hAnsi="Roboto Mono" w:cs="Roboto Mono"/>
          <w:color w:val="188038"/>
        </w:rPr>
        <w:t>=2</w:t>
      </w:r>
      <w:r>
        <w:t>), enabling the model to fully explore complex patterns in the data. The use of Random Forest in this project provided a balance of interpretability, computational efficiency, and high classification accuracy, making it an ideal choice for the problem at hand.</w:t>
      </w:r>
    </w:p>
    <w:p w14:paraId="00000038" w14:textId="77777777" w:rsidR="009170B2" w:rsidRDefault="00000000">
      <w:pPr>
        <w:rPr>
          <w:b/>
        </w:rPr>
      </w:pPr>
      <w:r>
        <w:rPr>
          <w:b/>
        </w:rPr>
        <w:t xml:space="preserve">2.2.3 </w:t>
      </w:r>
      <w:proofErr w:type="spellStart"/>
      <w:r>
        <w:rPr>
          <w:b/>
        </w:rPr>
        <w:t>XGBoost</w:t>
      </w:r>
      <w:proofErr w:type="spellEnd"/>
    </w:p>
    <w:p w14:paraId="00000039" w14:textId="77777777" w:rsidR="009170B2" w:rsidRDefault="00000000">
      <w:pPr>
        <w:spacing w:before="240" w:after="240"/>
      </w:pPr>
      <w:proofErr w:type="spellStart"/>
      <w:r>
        <w:lastRenderedPageBreak/>
        <w:t>XGBoost</w:t>
      </w:r>
      <w:proofErr w:type="spellEnd"/>
      <w:r>
        <w:t xml:space="preserve">, or Extreme Gradient Boosting, is a high-performance implementation of the gradient boosting algorithm, optimized for speed and accuracy. It builds an ensemble of decision trees sequentially, where each tree corrects the errors of its predecessors by focusing on misclassified instances. For binary classification tasks, such as firearm versus non-firearm predictions, </w:t>
      </w:r>
      <w:proofErr w:type="spellStart"/>
      <w:r>
        <w:t>XGBoost</w:t>
      </w:r>
      <w:proofErr w:type="spellEnd"/>
      <w:r>
        <w:t xml:space="preserve"> offers advanced features like class weighting and evaluation metrics that handle imbalanced datasets effectively.</w:t>
      </w:r>
    </w:p>
    <w:p w14:paraId="0000003A" w14:textId="77777777" w:rsidR="009170B2" w:rsidRDefault="00000000">
      <w:pPr>
        <w:spacing w:before="240" w:after="240"/>
      </w:pPr>
      <w:r>
        <w:t xml:space="preserve">In this project, the </w:t>
      </w:r>
      <w:proofErr w:type="spellStart"/>
      <w:r>
        <w:t>XGBoost</w:t>
      </w:r>
      <w:proofErr w:type="spellEnd"/>
      <w:r>
        <w:t xml:space="preserve"> model was implemented using the </w:t>
      </w:r>
      <w:proofErr w:type="spellStart"/>
      <w:r>
        <w:rPr>
          <w:rFonts w:ascii="Roboto Mono" w:eastAsia="Roboto Mono" w:hAnsi="Roboto Mono" w:cs="Roboto Mono"/>
          <w:color w:val="188038"/>
        </w:rPr>
        <w:t>XGBClassifier</w:t>
      </w:r>
      <w:proofErr w:type="spellEnd"/>
      <w:r>
        <w:t xml:space="preserve"> class. The </w:t>
      </w:r>
      <w:proofErr w:type="spellStart"/>
      <w:r>
        <w:rPr>
          <w:rFonts w:ascii="Roboto Mono" w:eastAsia="Roboto Mono" w:hAnsi="Roboto Mono" w:cs="Roboto Mono"/>
          <w:color w:val="188038"/>
        </w:rPr>
        <w:t>scale_pos_weight</w:t>
      </w:r>
      <w:proofErr w:type="spellEnd"/>
      <w:r>
        <w:t xml:space="preserve"> parameter was dynamically calculated as the ratio of negative to positive class samples, ensuring that the model appropriately addressed the imbalance between firearm and non-firearm records. The </w:t>
      </w:r>
      <w:proofErr w:type="spellStart"/>
      <w:r>
        <w:rPr>
          <w:rFonts w:ascii="Roboto Mono" w:eastAsia="Roboto Mono" w:hAnsi="Roboto Mono" w:cs="Roboto Mono"/>
          <w:color w:val="188038"/>
        </w:rPr>
        <w:t>eval_metric</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aucpr</w:t>
      </w:r>
      <w:proofErr w:type="spellEnd"/>
      <w:r>
        <w:rPr>
          <w:rFonts w:ascii="Roboto Mono" w:eastAsia="Roboto Mono" w:hAnsi="Roboto Mono" w:cs="Roboto Mono"/>
          <w:color w:val="188038"/>
        </w:rPr>
        <w:t>'</w:t>
      </w:r>
      <w:r>
        <w:t xml:space="preserve"> parameter optimized the model for the Area Under the Precision-Recall Curve, which is especially useful when dealing with imbalanced datasets. Additionally, the </w:t>
      </w:r>
      <w:proofErr w:type="spellStart"/>
      <w:r>
        <w:rPr>
          <w:rFonts w:ascii="Roboto Mono" w:eastAsia="Roboto Mono" w:hAnsi="Roboto Mono" w:cs="Roboto Mono"/>
          <w:color w:val="188038"/>
        </w:rPr>
        <w:t>random_state</w:t>
      </w:r>
      <w:proofErr w:type="spellEnd"/>
      <w:r>
        <w:rPr>
          <w:rFonts w:ascii="Roboto Mono" w:eastAsia="Roboto Mono" w:hAnsi="Roboto Mono" w:cs="Roboto Mono"/>
          <w:color w:val="188038"/>
        </w:rPr>
        <w:t>=42</w:t>
      </w:r>
      <w:r>
        <w:t xml:space="preserve"> parameter ensured reproducibility of results. By leveraging these configurations, </w:t>
      </w:r>
      <w:proofErr w:type="spellStart"/>
      <w:r>
        <w:t>XGBoost</w:t>
      </w:r>
      <w:proofErr w:type="spellEnd"/>
      <w:r>
        <w:t xml:space="preserve"> provided robust performance, balancing precision and recall for the minority class, and offered a computationally efficient alternative to other classifiers used in the project.</w:t>
      </w:r>
    </w:p>
    <w:p w14:paraId="0000003B" w14:textId="77777777" w:rsidR="009170B2" w:rsidRDefault="00000000">
      <w:pPr>
        <w:spacing w:before="240" w:after="240"/>
        <w:rPr>
          <w:b/>
        </w:rPr>
      </w:pPr>
      <w:r>
        <w:rPr>
          <w:b/>
        </w:rPr>
        <w:t xml:space="preserve">2.2.4 Artificial Neural </w:t>
      </w:r>
      <w:proofErr w:type="gramStart"/>
      <w:r>
        <w:rPr>
          <w:b/>
        </w:rPr>
        <w:t>Networks  (</w:t>
      </w:r>
      <w:proofErr w:type="gramEnd"/>
      <w:r>
        <w:rPr>
          <w:b/>
        </w:rPr>
        <w:t>TODO)</w:t>
      </w:r>
    </w:p>
    <w:p w14:paraId="0000003C" w14:textId="77777777" w:rsidR="009170B2" w:rsidRDefault="00000000">
      <w:pPr>
        <w:rPr>
          <w:b/>
        </w:rPr>
      </w:pPr>
      <w:r>
        <w:rPr>
          <w:b/>
        </w:rPr>
        <w:t>TODO.</w:t>
      </w:r>
    </w:p>
    <w:p w14:paraId="0000003D" w14:textId="77777777" w:rsidR="009170B2" w:rsidRDefault="009170B2">
      <w:pPr>
        <w:rPr>
          <w:b/>
        </w:rPr>
      </w:pPr>
    </w:p>
    <w:p w14:paraId="0000003E" w14:textId="77777777" w:rsidR="009170B2" w:rsidRDefault="009170B2">
      <w:pPr>
        <w:rPr>
          <w:b/>
        </w:rPr>
      </w:pPr>
    </w:p>
    <w:p w14:paraId="0000003F" w14:textId="77777777" w:rsidR="009170B2" w:rsidRDefault="009170B2">
      <w:pPr>
        <w:rPr>
          <w:b/>
        </w:rPr>
      </w:pPr>
    </w:p>
    <w:p w14:paraId="00000040" w14:textId="77777777" w:rsidR="009170B2" w:rsidRDefault="009170B2">
      <w:pPr>
        <w:rPr>
          <w:b/>
        </w:rPr>
      </w:pPr>
    </w:p>
    <w:p w14:paraId="00000041" w14:textId="77777777" w:rsidR="009170B2" w:rsidRDefault="00000000">
      <w:pPr>
        <w:pStyle w:val="Heading3"/>
        <w:keepNext w:val="0"/>
        <w:keepLines w:val="0"/>
        <w:spacing w:before="280"/>
        <w:rPr>
          <w:b/>
          <w:color w:val="000000"/>
          <w:sz w:val="22"/>
          <w:szCs w:val="22"/>
        </w:rPr>
      </w:pPr>
      <w:bookmarkStart w:id="207" w:name="_1g2yhcto70du" w:colFirst="0" w:colLast="0"/>
      <w:bookmarkEnd w:id="207"/>
      <w:r>
        <w:rPr>
          <w:b/>
          <w:color w:val="000000"/>
          <w:sz w:val="22"/>
          <w:szCs w:val="22"/>
        </w:rPr>
        <w:t>2.2 Describe what rescaling and normalisation are and why they are important.</w:t>
      </w:r>
    </w:p>
    <w:p w14:paraId="00000042" w14:textId="77777777" w:rsidR="009170B2" w:rsidRDefault="00000000">
      <w:pPr>
        <w:spacing w:before="240" w:after="240"/>
      </w:pPr>
      <w:r>
        <w:t xml:space="preserve">Rescaling and normalization are pre-processing steps which ensure that the features are on the same scale i.e. having the same mean and variance, ensuring comparability between features. For the logistic regression, rescaling and normalisation are not strictly required. However, since Age (in years) is an integer usually between 0 and 100, and the dummy categorical features having a value of either 1 or 0, scaling Age may improve the logistic regression’s iterative optimization process. However, interpreting Age after the rescaling process reduces interpretability because rather than being interpreted as the effect of a “1-unit increase in Age”, it </w:t>
      </w:r>
      <w:proofErr w:type="gramStart"/>
      <w:r>
        <w:t>has to</w:t>
      </w:r>
      <w:proofErr w:type="gramEnd"/>
      <w:r>
        <w:t xml:space="preserve"> be interpreted as the effect of a “1-standard-deviation increase in Age”.</w:t>
      </w:r>
    </w:p>
    <w:p w14:paraId="00000043" w14:textId="77777777" w:rsidR="009170B2" w:rsidRDefault="00000000">
      <w:pPr>
        <w:spacing w:before="240" w:after="240"/>
      </w:pPr>
      <w:proofErr w:type="gramStart"/>
      <w:r>
        <w:t>For the purpose of</w:t>
      </w:r>
      <w:proofErr w:type="gramEnd"/>
      <w:r>
        <w:t xml:space="preserve"> the use of the logistic regression age was scaled, however for the purpose of the Web Portal, it was decided to use the original Age variable which was mapped to the </w:t>
      </w:r>
      <w:proofErr w:type="spellStart"/>
      <w:r>
        <w:t>Age_Scaled</w:t>
      </w:r>
      <w:proofErr w:type="spellEnd"/>
      <w:r>
        <w:t xml:space="preserve"> variable, since it is more intuitive for the user.</w:t>
      </w:r>
    </w:p>
    <w:p w14:paraId="00000044" w14:textId="77777777" w:rsidR="009170B2" w:rsidRDefault="00000000">
      <w:pPr>
        <w:pStyle w:val="Heading3"/>
        <w:keepNext w:val="0"/>
        <w:keepLines w:val="0"/>
        <w:spacing w:before="280"/>
        <w:rPr>
          <w:b/>
          <w:color w:val="000000"/>
          <w:sz w:val="22"/>
          <w:szCs w:val="22"/>
        </w:rPr>
      </w:pPr>
      <w:bookmarkStart w:id="208" w:name="_m69ejumnly1r" w:colFirst="0" w:colLast="0"/>
      <w:bookmarkEnd w:id="208"/>
      <w:r>
        <w:rPr>
          <w:b/>
          <w:color w:val="000000"/>
          <w:sz w:val="22"/>
          <w:szCs w:val="22"/>
        </w:rPr>
        <w:t>2.3 Describe what cross-validation is and how (if applicable) it was used.</w:t>
      </w:r>
    </w:p>
    <w:p w14:paraId="00000045" w14:textId="77777777" w:rsidR="009170B2" w:rsidRDefault="00000000">
      <w:pPr>
        <w:spacing w:before="240" w:after="240"/>
      </w:pPr>
      <w:r>
        <w:t>The machine learning process involves several steps which include:</w:t>
      </w:r>
    </w:p>
    <w:p w14:paraId="00000046" w14:textId="77777777" w:rsidR="009170B2" w:rsidRDefault="00000000">
      <w:pPr>
        <w:spacing w:before="240" w:after="240"/>
        <w:ind w:left="360"/>
      </w:pPr>
      <w:r>
        <w:t>-            Randomly splitting the dataset between training data and test data,</w:t>
      </w:r>
    </w:p>
    <w:p w14:paraId="00000047" w14:textId="77777777" w:rsidR="009170B2" w:rsidRDefault="00000000">
      <w:pPr>
        <w:spacing w:before="240" w:after="240"/>
        <w:ind w:left="360"/>
      </w:pPr>
      <w:r>
        <w:lastRenderedPageBreak/>
        <w:t xml:space="preserve">-            using an algorithm to train the model using the training dataset which in the logistic regression case is represented by Equation 1 above, where </w:t>
      </w:r>
      <w:proofErr w:type="gramStart"/>
      <w:r>
        <w:t xml:space="preserve">each  </w:t>
      </w:r>
      <w:proofErr w:type="spellStart"/>
      <w:r>
        <w:t>reprents</w:t>
      </w:r>
      <w:proofErr w:type="spellEnd"/>
      <w:proofErr w:type="gramEnd"/>
      <w:r>
        <w:t xml:space="preserve"> the estimates of the coefficients of each feature, .</w:t>
      </w:r>
    </w:p>
    <w:p w14:paraId="00000048" w14:textId="77777777" w:rsidR="009170B2" w:rsidRDefault="00000000">
      <w:pPr>
        <w:spacing w:before="240" w:after="240"/>
        <w:ind w:left="360"/>
      </w:pPr>
      <w:r>
        <w:t xml:space="preserve">-  </w:t>
      </w:r>
      <w:r>
        <w:tab/>
        <w:t xml:space="preserve">On this basis use the test dataset to predict </w:t>
      </w:r>
      <w:proofErr w:type="gramStart"/>
      <w:r>
        <w:t>probabilities ,</w:t>
      </w:r>
      <w:proofErr w:type="gramEnd"/>
      <w:r>
        <w:t xml:space="preserve"> which determine which class the output belongs to. In our case firearm vs non-firearm.</w:t>
      </w:r>
    </w:p>
    <w:p w14:paraId="00000049" w14:textId="77777777" w:rsidR="009170B2" w:rsidRDefault="00000000">
      <w:pPr>
        <w:spacing w:before="240" w:after="240"/>
        <w:ind w:left="360"/>
      </w:pPr>
      <w:r>
        <w:t>-            Subsequently, the predicted output is compared to the true output and using a confusion matrix, one uses metrics to for example determine how much of the output is correctly classified.</w:t>
      </w:r>
    </w:p>
    <w:p w14:paraId="0000004A" w14:textId="77777777" w:rsidR="009170B2" w:rsidRDefault="00000000">
      <w:pPr>
        <w:spacing w:before="240" w:after="240"/>
      </w:pPr>
      <w:r>
        <w:t>Carrying out this process only once will be highly dependent on the split of the dataset and hence, cross-validation could be deployed to randomly splitting the dataset into k groups or folds of approximately equal size. In turn, each group serves as the test dataset and the remaining groups as the training datasets. In each of the five cases, the test error is calculated typically using the misclassification rate or log-loss (cross-entropy loss). Then results are aggregated using average error rate or average log-loss. Metrics such as accuracy, precision and recall can be calculated similarly for each fold and averaging across all folds.[1], [2]</w:t>
      </w:r>
    </w:p>
    <w:p w14:paraId="0000004B" w14:textId="77777777" w:rsidR="009170B2" w:rsidRDefault="00000000">
      <w:pPr>
        <w:spacing w:before="240" w:after="240"/>
      </w:pPr>
      <w:r>
        <w:rPr>
          <w:b/>
        </w:rPr>
        <w:t>TODO: Paste the image here &lt;&lt;&lt;&lt;&lt;&lt;</w:t>
      </w:r>
      <w:r>
        <w:br/>
      </w:r>
    </w:p>
    <w:p w14:paraId="0000004C" w14:textId="77777777" w:rsidR="009170B2" w:rsidRDefault="00000000">
      <w:pPr>
        <w:spacing w:before="240" w:after="240"/>
      </w:pPr>
      <w:r>
        <w:t xml:space="preserve">In the logistic regression case, cross-validation was not directly used, but was applied when regularization techniques i.e. </w:t>
      </w:r>
      <w:proofErr w:type="gramStart"/>
      <w:r>
        <w:t>lasso</w:t>
      </w:r>
      <w:proofErr w:type="gramEnd"/>
      <w:r>
        <w:t xml:space="preserve"> and ridge were applied.</w:t>
      </w:r>
    </w:p>
    <w:p w14:paraId="0000004D" w14:textId="77777777" w:rsidR="009170B2" w:rsidRDefault="00000000">
      <w:pPr>
        <w:pStyle w:val="Heading3"/>
        <w:keepNext w:val="0"/>
        <w:keepLines w:val="0"/>
        <w:spacing w:before="280"/>
        <w:rPr>
          <w:b/>
          <w:color w:val="000000"/>
          <w:sz w:val="22"/>
          <w:szCs w:val="22"/>
        </w:rPr>
      </w:pPr>
      <w:bookmarkStart w:id="209" w:name="_v7ehrqfgcpxt" w:colFirst="0" w:colLast="0"/>
      <w:bookmarkEnd w:id="209"/>
      <w:r>
        <w:rPr>
          <w:b/>
          <w:color w:val="000000"/>
          <w:sz w:val="22"/>
          <w:szCs w:val="22"/>
        </w:rPr>
        <w:t>2.4 Describe what dimensionality reduction and feature selection methods are</w:t>
      </w:r>
    </w:p>
    <w:p w14:paraId="0000004E" w14:textId="77777777" w:rsidR="009170B2" w:rsidRDefault="00000000">
      <w:pPr>
        <w:spacing w:before="240" w:after="240"/>
      </w:pPr>
      <w:r>
        <w:t>In situations where the number of observations, n, is extremely large, relative to the number of features, p, traditional machine techniques used to address regression and classification problems work fine. However, in situations where p is very large, dimensionality reduction techniques such as lasso and ridge which penalize those features which do not contribute much to the model, forcing their coefficient to move either closer to zero or even forcing it to zero, essentially making that specific feature redundant and effectively reducing the number of dimensions.[3] Since in this case p is much smaller than n, the results from lasso and ridge are not extremely different from that of the logistic regression.</w:t>
      </w:r>
    </w:p>
    <w:p w14:paraId="0000004F" w14:textId="77777777" w:rsidR="009170B2" w:rsidRDefault="00000000">
      <w:pPr>
        <w:pStyle w:val="Heading3"/>
        <w:keepNext w:val="0"/>
        <w:keepLines w:val="0"/>
        <w:spacing w:before="280"/>
        <w:rPr>
          <w:rFonts w:ascii="Courier New" w:eastAsia="Courier New" w:hAnsi="Courier New" w:cs="Courier New"/>
          <w:b/>
          <w:color w:val="000000"/>
          <w:sz w:val="26"/>
          <w:szCs w:val="26"/>
        </w:rPr>
      </w:pPr>
      <w:bookmarkStart w:id="210" w:name="_jkeeqkh57xia" w:colFirst="0" w:colLast="0"/>
      <w:bookmarkEnd w:id="210"/>
      <w:r>
        <w:rPr>
          <w:b/>
          <w:color w:val="000000"/>
          <w:sz w:val="22"/>
          <w:szCs w:val="22"/>
        </w:rPr>
        <w:br/>
        <w:t xml:space="preserve">2.5 Explain the quantitative measurements that you will be using to quantify the </w:t>
      </w:r>
      <w:proofErr w:type="gramStart"/>
      <w:r>
        <w:rPr>
          <w:b/>
          <w:color w:val="000000"/>
          <w:sz w:val="22"/>
          <w:szCs w:val="22"/>
        </w:rPr>
        <w:t>results;</w:t>
      </w:r>
      <w:proofErr w:type="gramEnd"/>
      <w:r>
        <w:rPr>
          <w:b/>
          <w:color w:val="000000"/>
          <w:sz w:val="22"/>
          <w:szCs w:val="22"/>
        </w:rPr>
        <w:t xml:space="preserve"> e.g. accuracy rate</w:t>
      </w:r>
    </w:p>
    <w:p w14:paraId="00000050" w14:textId="77777777" w:rsidR="009170B2" w:rsidRDefault="00000000">
      <w:pPr>
        <w:spacing w:before="240" w:after="240"/>
        <w:rPr>
          <w:b/>
          <w:color w:val="1F2328"/>
          <w:sz w:val="48"/>
          <w:szCs w:val="48"/>
        </w:rPr>
      </w:pPr>
      <w:r>
        <w:rPr>
          <w:rFonts w:ascii="Courier New" w:eastAsia="Courier New" w:hAnsi="Courier New" w:cs="Courier New"/>
          <w:b/>
        </w:rPr>
        <w:t>TODO: PATE FROM GIT</w:t>
      </w:r>
    </w:p>
    <w:p w14:paraId="00000051" w14:textId="77777777" w:rsidR="009170B2" w:rsidRDefault="00000000">
      <w:pPr>
        <w:pStyle w:val="Heading2"/>
        <w:keepNext w:val="0"/>
        <w:keepLines w:val="0"/>
        <w:pBdr>
          <w:bottom w:val="none" w:sz="0" w:space="5" w:color="auto"/>
        </w:pBdr>
        <w:shd w:val="clear" w:color="auto" w:fill="FFFFFF"/>
        <w:spacing w:after="80" w:line="300" w:lineRule="auto"/>
        <w:rPr>
          <w:b/>
          <w:sz w:val="22"/>
          <w:szCs w:val="22"/>
        </w:rPr>
      </w:pPr>
      <w:bookmarkStart w:id="211" w:name="_r6cez9kct5z7" w:colFirst="0" w:colLast="0"/>
      <w:bookmarkEnd w:id="211"/>
      <w:r>
        <w:rPr>
          <w:b/>
          <w:sz w:val="22"/>
          <w:szCs w:val="22"/>
        </w:rPr>
        <w:t>Performance Metrics</w:t>
      </w:r>
    </w:p>
    <w:p w14:paraId="00000052" w14:textId="77777777" w:rsidR="009170B2" w:rsidRDefault="00000000">
      <w:pPr>
        <w:shd w:val="clear" w:color="auto" w:fill="FFFFFF"/>
      </w:pPr>
      <w:r>
        <w:t>When dealing with imbalanced datasets, accuracy can be misleading as it may disproportionately reflect the performance on the majority class. Instead, we should evaluate model performance using the following metrics:</w:t>
      </w:r>
    </w:p>
    <w:p w14:paraId="00000053" w14:textId="77777777" w:rsidR="009170B2" w:rsidRDefault="00000000">
      <w:pPr>
        <w:numPr>
          <w:ilvl w:val="0"/>
          <w:numId w:val="2"/>
        </w:numPr>
        <w:shd w:val="clear" w:color="auto" w:fill="FFFFFF"/>
        <w:rPr>
          <w:b/>
        </w:rPr>
      </w:pPr>
      <w:r>
        <w:t>Precision: Measures the accuracy of positive predictions.</w:t>
      </w:r>
    </w:p>
    <w:p w14:paraId="00000054" w14:textId="77777777" w:rsidR="009170B2" w:rsidRDefault="00000000">
      <w:pPr>
        <w:numPr>
          <w:ilvl w:val="1"/>
          <w:numId w:val="2"/>
        </w:numPr>
        <w:rPr>
          <w:b/>
        </w:rPr>
      </w:pPr>
      <w:r>
        <w:lastRenderedPageBreak/>
        <w:t>Formula: Precision = TP / (TP + FP)</w:t>
      </w:r>
    </w:p>
    <w:p w14:paraId="00000055" w14:textId="77777777" w:rsidR="009170B2" w:rsidRDefault="00000000">
      <w:pPr>
        <w:numPr>
          <w:ilvl w:val="0"/>
          <w:numId w:val="2"/>
        </w:numPr>
        <w:shd w:val="clear" w:color="auto" w:fill="FFFFFF"/>
        <w:rPr>
          <w:b/>
        </w:rPr>
      </w:pPr>
      <w:r>
        <w:t>Recall: Also known as sensitivity, it focuses on identifying all positive cases.</w:t>
      </w:r>
    </w:p>
    <w:p w14:paraId="00000056" w14:textId="77777777" w:rsidR="009170B2" w:rsidRDefault="00000000">
      <w:pPr>
        <w:numPr>
          <w:ilvl w:val="1"/>
          <w:numId w:val="2"/>
        </w:numPr>
        <w:rPr>
          <w:b/>
        </w:rPr>
      </w:pPr>
      <w:r>
        <w:t>Formula: Recall = TP / (TP + FN)</w:t>
      </w:r>
    </w:p>
    <w:p w14:paraId="00000057" w14:textId="77777777" w:rsidR="009170B2" w:rsidRDefault="00000000">
      <w:pPr>
        <w:numPr>
          <w:ilvl w:val="0"/>
          <w:numId w:val="2"/>
        </w:numPr>
        <w:shd w:val="clear" w:color="auto" w:fill="FFFFFF"/>
        <w:rPr>
          <w:b/>
        </w:rPr>
      </w:pPr>
      <w:r>
        <w:t xml:space="preserve">F1-Score: The harmonic </w:t>
      </w:r>
      <w:proofErr w:type="gramStart"/>
      <w:r>
        <w:t>mean</w:t>
      </w:r>
      <w:proofErr w:type="gramEnd"/>
      <w:r>
        <w:t xml:space="preserve"> of precision and recall, balancing the trade-off between the two.</w:t>
      </w:r>
    </w:p>
    <w:p w14:paraId="00000058" w14:textId="77777777" w:rsidR="009170B2" w:rsidRDefault="00000000">
      <w:pPr>
        <w:numPr>
          <w:ilvl w:val="0"/>
          <w:numId w:val="2"/>
        </w:numPr>
        <w:shd w:val="clear" w:color="auto" w:fill="FFFFFF"/>
        <w:rPr>
          <w:b/>
        </w:rPr>
      </w:pPr>
      <w:r>
        <w:t>Precision-Recall (P-R) Curve: A graphical representation of the trade-off between precision and recall across different thresholds.</w:t>
      </w:r>
    </w:p>
    <w:p w14:paraId="00000059" w14:textId="77777777" w:rsidR="009170B2" w:rsidRDefault="00000000">
      <w:pPr>
        <w:shd w:val="clear" w:color="auto" w:fill="FFFFFF"/>
      </w:pPr>
      <w:r>
        <w:t>These metrics provide better insights into model performance, especially for the minority classes.</w:t>
      </w:r>
    </w:p>
    <w:p w14:paraId="0000005A" w14:textId="77777777" w:rsidR="009170B2" w:rsidRDefault="00B337FC">
      <w:pPr>
        <w:spacing w:before="240" w:after="240"/>
      </w:pPr>
      <w:r>
        <w:rPr>
          <w:noProof/>
        </w:rPr>
        <w:pict w14:anchorId="7BF2B588">
          <v:rect id="_x0000_i1028" alt="" style="width:451.3pt;height:.05pt;mso-width-percent:0;mso-height-percent:0;mso-width-percent:0;mso-height-percent:0" o:hralign="center" o:hrstd="t" o:hr="t" fillcolor="#a0a0a0" stroked="f"/>
        </w:pict>
      </w:r>
    </w:p>
    <w:p w14:paraId="0000005B" w14:textId="77777777" w:rsidR="009170B2" w:rsidRDefault="00000000">
      <w:pPr>
        <w:pStyle w:val="Heading2"/>
        <w:keepNext w:val="0"/>
        <w:keepLines w:val="0"/>
        <w:pBdr>
          <w:bottom w:val="none" w:sz="0" w:space="5" w:color="auto"/>
        </w:pBdr>
        <w:shd w:val="clear" w:color="auto" w:fill="FFFFFF"/>
        <w:spacing w:after="80" w:line="300" w:lineRule="auto"/>
        <w:rPr>
          <w:b/>
          <w:sz w:val="22"/>
          <w:szCs w:val="22"/>
        </w:rPr>
      </w:pPr>
      <w:bookmarkStart w:id="212" w:name="_vaa7bipu0eoo" w:colFirst="0" w:colLast="0"/>
      <w:bookmarkEnd w:id="212"/>
      <w:r>
        <w:rPr>
          <w:b/>
          <w:sz w:val="22"/>
          <w:szCs w:val="22"/>
        </w:rPr>
        <w:t>Imbalance Mitigation Techniques</w:t>
      </w:r>
    </w:p>
    <w:p w14:paraId="0000005C" w14:textId="77777777" w:rsidR="009170B2" w:rsidRDefault="00000000">
      <w:pPr>
        <w:shd w:val="clear" w:color="auto" w:fill="FFFFFF"/>
      </w:pPr>
      <w:r>
        <w:t>To address dataset imbalance, the following techniques can be employed:</w:t>
      </w:r>
    </w:p>
    <w:p w14:paraId="0000005D" w14:textId="77777777" w:rsidR="009170B2" w:rsidRDefault="00000000">
      <w:pPr>
        <w:numPr>
          <w:ilvl w:val="0"/>
          <w:numId w:val="1"/>
        </w:numPr>
        <w:shd w:val="clear" w:color="auto" w:fill="FFFFFF"/>
        <w:rPr>
          <w:b/>
        </w:rPr>
      </w:pPr>
      <w:r>
        <w:t>Resampling:</w:t>
      </w:r>
    </w:p>
    <w:p w14:paraId="0000005E" w14:textId="77777777" w:rsidR="009170B2" w:rsidRDefault="00000000">
      <w:pPr>
        <w:numPr>
          <w:ilvl w:val="1"/>
          <w:numId w:val="1"/>
        </w:numPr>
        <w:rPr>
          <w:b/>
        </w:rPr>
      </w:pPr>
      <w:r>
        <w:t>Oversampling the Minority Classes:</w:t>
      </w:r>
    </w:p>
    <w:p w14:paraId="0000005F" w14:textId="77777777" w:rsidR="009170B2" w:rsidRDefault="00000000">
      <w:pPr>
        <w:numPr>
          <w:ilvl w:val="2"/>
          <w:numId w:val="1"/>
        </w:numPr>
        <w:rPr>
          <w:b/>
        </w:rPr>
      </w:pPr>
      <w:r>
        <w:t>Use methods like SMOTE (Synthetic Minority Oversampling Technique) to create synthetic samples for minority classes, effectively balancing the dataset.</w:t>
      </w:r>
    </w:p>
    <w:p w14:paraId="00000060" w14:textId="77777777" w:rsidR="009170B2" w:rsidRDefault="00000000">
      <w:pPr>
        <w:numPr>
          <w:ilvl w:val="1"/>
          <w:numId w:val="1"/>
        </w:numPr>
        <w:rPr>
          <w:b/>
        </w:rPr>
      </w:pPr>
      <w:proofErr w:type="spellStart"/>
      <w:r>
        <w:t>Undersampling</w:t>
      </w:r>
      <w:proofErr w:type="spellEnd"/>
      <w:r>
        <w:t xml:space="preserve"> the Majority Class:</w:t>
      </w:r>
    </w:p>
    <w:p w14:paraId="00000061" w14:textId="77777777" w:rsidR="009170B2" w:rsidRDefault="00000000">
      <w:pPr>
        <w:numPr>
          <w:ilvl w:val="2"/>
          <w:numId w:val="1"/>
        </w:numPr>
        <w:rPr>
          <w:b/>
        </w:rPr>
      </w:pPr>
      <w:r>
        <w:t>Reduce the size of the majority class to match the minority classes. While this can help balance the data, it risks losing valuable information from the majority class.</w:t>
      </w:r>
    </w:p>
    <w:p w14:paraId="00000062" w14:textId="77777777" w:rsidR="009170B2" w:rsidRDefault="00000000">
      <w:pPr>
        <w:numPr>
          <w:ilvl w:val="2"/>
          <w:numId w:val="1"/>
        </w:numPr>
        <w:rPr>
          <w:b/>
        </w:rPr>
      </w:pPr>
      <w:r>
        <w:t xml:space="preserve">Recommendation for Our Use Case: Since "Firearm" is the majority class and contains important information, oversampling the minority classes is preferred over </w:t>
      </w:r>
      <w:proofErr w:type="spellStart"/>
      <w:r>
        <w:t>undersampling</w:t>
      </w:r>
      <w:proofErr w:type="spellEnd"/>
      <w:r>
        <w:t xml:space="preserve"> "Firearm" as not to lose information in it.</w:t>
      </w:r>
    </w:p>
    <w:p w14:paraId="00000063" w14:textId="77777777" w:rsidR="009170B2" w:rsidRDefault="00000000">
      <w:pPr>
        <w:numPr>
          <w:ilvl w:val="0"/>
          <w:numId w:val="1"/>
        </w:numPr>
        <w:shd w:val="clear" w:color="auto" w:fill="FFFFFF"/>
        <w:rPr>
          <w:b/>
        </w:rPr>
      </w:pPr>
      <w:r>
        <w:t>Increasing Class Weights:</w:t>
      </w:r>
    </w:p>
    <w:p w14:paraId="00000064" w14:textId="77777777" w:rsidR="009170B2" w:rsidRDefault="00000000">
      <w:pPr>
        <w:numPr>
          <w:ilvl w:val="1"/>
          <w:numId w:val="1"/>
        </w:numPr>
        <w:rPr>
          <w:b/>
        </w:rPr>
      </w:pPr>
      <w:r>
        <w:t>Assign higher weights to minority classes in the model's loss function to penalize misclassifications for these classes more heavily.</w:t>
      </w:r>
    </w:p>
    <w:p w14:paraId="00000065" w14:textId="77777777" w:rsidR="009170B2" w:rsidRDefault="00B337FC">
      <w:pPr>
        <w:spacing w:before="240" w:after="240"/>
      </w:pPr>
      <w:r>
        <w:rPr>
          <w:noProof/>
        </w:rPr>
        <w:pict w14:anchorId="01EE0996">
          <v:rect id="_x0000_i1027" alt="" style="width:451.3pt;height:.05pt;mso-width-percent:0;mso-height-percent:0;mso-width-percent:0;mso-height-percent:0" o:hralign="center" o:hrstd="t" o:hr="t" fillcolor="#a0a0a0" stroked="f"/>
        </w:pict>
      </w:r>
    </w:p>
    <w:p w14:paraId="00000066" w14:textId="77777777" w:rsidR="009170B2" w:rsidRDefault="00000000">
      <w:pPr>
        <w:pStyle w:val="Heading2"/>
        <w:keepNext w:val="0"/>
        <w:keepLines w:val="0"/>
        <w:pBdr>
          <w:bottom w:val="none" w:sz="0" w:space="5" w:color="auto"/>
        </w:pBdr>
        <w:shd w:val="clear" w:color="auto" w:fill="FFFFFF"/>
        <w:spacing w:after="80" w:line="300" w:lineRule="auto"/>
        <w:rPr>
          <w:b/>
          <w:sz w:val="22"/>
          <w:szCs w:val="22"/>
        </w:rPr>
      </w:pPr>
      <w:bookmarkStart w:id="213" w:name="_qmwgozexrxg3" w:colFirst="0" w:colLast="0"/>
      <w:bookmarkEnd w:id="213"/>
      <w:r>
        <w:rPr>
          <w:b/>
          <w:sz w:val="22"/>
          <w:szCs w:val="22"/>
        </w:rPr>
        <w:t>Way Forward</w:t>
      </w:r>
    </w:p>
    <w:p w14:paraId="00000067" w14:textId="77777777" w:rsidR="009170B2" w:rsidRDefault="00000000">
      <w:pPr>
        <w:shd w:val="clear" w:color="auto" w:fill="FFFFFF"/>
      </w:pPr>
      <w:r>
        <w:t>To determine the best approach, we propose the following steps:</w:t>
      </w:r>
    </w:p>
    <w:p w14:paraId="00000068" w14:textId="77777777" w:rsidR="009170B2" w:rsidRDefault="00000000">
      <w:pPr>
        <w:numPr>
          <w:ilvl w:val="0"/>
          <w:numId w:val="6"/>
        </w:numPr>
        <w:shd w:val="clear" w:color="auto" w:fill="FFFFFF"/>
        <w:rPr>
          <w:b/>
        </w:rPr>
      </w:pPr>
      <w:r>
        <w:t>Baseline Training:</w:t>
      </w:r>
    </w:p>
    <w:p w14:paraId="00000069" w14:textId="77777777" w:rsidR="009170B2" w:rsidRDefault="00000000">
      <w:pPr>
        <w:numPr>
          <w:ilvl w:val="1"/>
          <w:numId w:val="6"/>
        </w:numPr>
        <w:rPr>
          <w:b/>
        </w:rPr>
      </w:pPr>
      <w:r>
        <w:t>Train the model using the dataset in its current form (without applying any resampling techniques).</w:t>
      </w:r>
    </w:p>
    <w:p w14:paraId="0000006A" w14:textId="77777777" w:rsidR="009170B2" w:rsidRDefault="00000000">
      <w:pPr>
        <w:numPr>
          <w:ilvl w:val="0"/>
          <w:numId w:val="6"/>
        </w:numPr>
        <w:shd w:val="clear" w:color="auto" w:fill="FFFFFF"/>
        <w:rPr>
          <w:b/>
        </w:rPr>
      </w:pPr>
      <w:r>
        <w:t>Resampling and Comparison:</w:t>
      </w:r>
    </w:p>
    <w:p w14:paraId="0000006B" w14:textId="77777777" w:rsidR="009170B2" w:rsidRDefault="00000000">
      <w:pPr>
        <w:numPr>
          <w:ilvl w:val="1"/>
          <w:numId w:val="6"/>
        </w:numPr>
        <w:rPr>
          <w:b/>
        </w:rPr>
      </w:pPr>
      <w:r>
        <w:t>Apply oversampling (e.g., SMOTE) to balance the dataset and train the model on the modified data. This should be done on the training set only.</w:t>
      </w:r>
    </w:p>
    <w:p w14:paraId="0000006C" w14:textId="77777777" w:rsidR="009170B2" w:rsidRDefault="00000000">
      <w:pPr>
        <w:numPr>
          <w:ilvl w:val="1"/>
          <w:numId w:val="6"/>
        </w:numPr>
        <w:rPr>
          <w:b/>
        </w:rPr>
      </w:pPr>
      <w:r>
        <w:t>Compare the results of the baseline model and the resampled model using performance metrics such as precision, recall, F1-score, and the P-R curve.</w:t>
      </w:r>
    </w:p>
    <w:p w14:paraId="0000006D" w14:textId="77777777" w:rsidR="009170B2" w:rsidRDefault="00000000">
      <w:pPr>
        <w:shd w:val="clear" w:color="auto" w:fill="FFFFFF"/>
      </w:pPr>
      <w:r>
        <w:t>This comparison will provide insights into the effectiveness of imbalance mitigation techniques for our specific use case.</w:t>
      </w:r>
    </w:p>
    <w:p w14:paraId="0000006E" w14:textId="77777777" w:rsidR="009170B2" w:rsidRDefault="009170B2">
      <w:pPr>
        <w:spacing w:before="240" w:after="240"/>
        <w:rPr>
          <w:rFonts w:ascii="Courier New" w:eastAsia="Courier New" w:hAnsi="Courier New" w:cs="Courier New"/>
          <w:b/>
        </w:rPr>
      </w:pPr>
    </w:p>
    <w:p w14:paraId="0000006F" w14:textId="77777777" w:rsidR="009170B2" w:rsidRDefault="00000000">
      <w:pPr>
        <w:rPr>
          <w:b/>
        </w:rPr>
      </w:pPr>
      <w:r>
        <w:rPr>
          <w:b/>
        </w:rPr>
        <w:t>3. DATA PREPARATION</w:t>
      </w:r>
      <w:r>
        <w:rPr>
          <w:b/>
        </w:rPr>
        <w:br/>
      </w:r>
    </w:p>
    <w:p w14:paraId="00000070" w14:textId="77777777" w:rsidR="009170B2" w:rsidRDefault="00000000">
      <w:pPr>
        <w:rPr>
          <w:b/>
        </w:rPr>
      </w:pPr>
      <w:r>
        <w:rPr>
          <w:b/>
        </w:rPr>
        <w:t>&gt;&gt; 3.1 and 3.2 TODO PATRICK</w:t>
      </w:r>
    </w:p>
    <w:p w14:paraId="00000071" w14:textId="77777777" w:rsidR="009170B2" w:rsidRDefault="009170B2">
      <w:pPr>
        <w:rPr>
          <w:b/>
        </w:rPr>
      </w:pPr>
    </w:p>
    <w:p w14:paraId="00000072" w14:textId="77777777" w:rsidR="009170B2" w:rsidRDefault="009170B2">
      <w:pPr>
        <w:rPr>
          <w:b/>
        </w:rPr>
      </w:pPr>
    </w:p>
    <w:p w14:paraId="00000073" w14:textId="77777777" w:rsidR="009170B2" w:rsidRDefault="00000000">
      <w:pPr>
        <w:rPr>
          <w:b/>
        </w:rPr>
      </w:pPr>
      <w:r>
        <w:rPr>
          <w:b/>
        </w:rPr>
        <w:t>4.0 EXPERIMENTS</w:t>
      </w:r>
    </w:p>
    <w:p w14:paraId="00000074" w14:textId="77777777" w:rsidR="009170B2" w:rsidRDefault="009170B2">
      <w:pPr>
        <w:rPr>
          <w:b/>
        </w:rPr>
      </w:pPr>
    </w:p>
    <w:p w14:paraId="00000075" w14:textId="77777777" w:rsidR="009170B2" w:rsidRDefault="00000000">
      <w:r>
        <w:t>4.1 Experiments Conducted</w:t>
      </w:r>
    </w:p>
    <w:p w14:paraId="00000076" w14:textId="77777777" w:rsidR="009170B2" w:rsidRDefault="009170B2"/>
    <w:p w14:paraId="00000077" w14:textId="77777777" w:rsidR="009170B2" w:rsidRDefault="00000000">
      <w:r>
        <w:t>The experiments explored multiple algorithms and preprocessing techniques:</w:t>
      </w:r>
    </w:p>
    <w:p w14:paraId="00000078" w14:textId="047EE67F" w:rsidR="009170B2" w:rsidDel="00071204" w:rsidRDefault="00000000">
      <w:pPr>
        <w:rPr>
          <w:del w:id="214" w:author="Mansueto James at MTCA" w:date="2025-01-15T18:54:00Z" w16du:dateUtc="2025-01-15T17:54:00Z"/>
        </w:rPr>
      </w:pPr>
      <w:r>
        <w:t>1.Initial Model Selection</w:t>
      </w:r>
      <w:ins w:id="215" w:author="Mansueto James at MTCA" w:date="2025-01-15T18:54:00Z" w16du:dateUtc="2025-01-15T17:54:00Z">
        <w:r w:rsidR="00071204">
          <w:t>:</w:t>
        </w:r>
      </w:ins>
      <w:del w:id="216" w:author="Mansueto James at MTCA" w:date="2025-01-15T18:54:00Z" w16du:dateUtc="2025-01-15T17:54:00Z">
        <w:r w:rsidDel="00071204">
          <w:delText>:</w:delText>
        </w:r>
      </w:del>
    </w:p>
    <w:p w14:paraId="5ED68BEC" w14:textId="041FBDC2" w:rsidR="00071204" w:rsidRDefault="00071204">
      <w:pPr>
        <w:rPr>
          <w:ins w:id="217" w:author="Mansueto James at MTCA" w:date="2025-01-15T18:54:00Z" w16du:dateUtc="2025-01-15T17:54:00Z"/>
        </w:rPr>
      </w:pPr>
    </w:p>
    <w:p w14:paraId="00000079" w14:textId="68AA0B4B" w:rsidR="009170B2" w:rsidDel="00071204" w:rsidRDefault="00000000" w:rsidP="00071204">
      <w:pPr>
        <w:pStyle w:val="ListParagraph"/>
        <w:numPr>
          <w:ilvl w:val="0"/>
          <w:numId w:val="8"/>
        </w:numPr>
        <w:rPr>
          <w:del w:id="218" w:author="Mansueto James at MTCA" w:date="2025-01-15T18:54:00Z" w16du:dateUtc="2025-01-15T17:54:00Z"/>
        </w:rPr>
      </w:pPr>
      <w:del w:id="219" w:author="Mansueto James at MTCA" w:date="2025-01-15T18:54:00Z" w16du:dateUtc="2025-01-15T17:54:00Z">
        <w:r w:rsidDel="00071204">
          <w:delText>o</w:delText>
        </w:r>
      </w:del>
      <w:r>
        <w:t xml:space="preserve">Random Forest, </w:t>
      </w:r>
      <w:proofErr w:type="spellStart"/>
      <w:r>
        <w:t>XGBoost</w:t>
      </w:r>
      <w:proofErr w:type="spellEnd"/>
      <w:r>
        <w:t xml:space="preserve">, and </w:t>
      </w:r>
      <w:proofErr w:type="spellStart"/>
      <w:r>
        <w:t>CatBoost</w:t>
      </w:r>
      <w:proofErr w:type="spellEnd"/>
      <w:r>
        <w:t xml:space="preserve"> were tested for multi-class classification to identify the best-performing algorithm.</w:t>
      </w:r>
    </w:p>
    <w:p w14:paraId="5E9381F9" w14:textId="77777777" w:rsidR="00071204" w:rsidRDefault="00071204" w:rsidP="00071204">
      <w:pPr>
        <w:pStyle w:val="ListParagraph"/>
        <w:numPr>
          <w:ilvl w:val="0"/>
          <w:numId w:val="8"/>
        </w:numPr>
        <w:rPr>
          <w:ins w:id="220" w:author="Mansueto James at MTCA" w:date="2025-01-15T18:54:00Z" w16du:dateUtc="2025-01-15T17:54:00Z"/>
        </w:rPr>
        <w:pPrChange w:id="221" w:author="Mansueto James at MTCA" w:date="2025-01-15T18:54:00Z" w16du:dateUtc="2025-01-15T17:54:00Z">
          <w:pPr/>
        </w:pPrChange>
      </w:pPr>
    </w:p>
    <w:p w14:paraId="0000007A" w14:textId="77777777" w:rsidR="009170B2" w:rsidDel="00071204" w:rsidRDefault="00000000" w:rsidP="00071204">
      <w:pPr>
        <w:pStyle w:val="ListParagraph"/>
        <w:numPr>
          <w:ilvl w:val="0"/>
          <w:numId w:val="8"/>
        </w:numPr>
        <w:rPr>
          <w:del w:id="222" w:author="Mansueto James at MTCA" w:date="2025-01-15T18:54:00Z" w16du:dateUtc="2025-01-15T17:54:00Z"/>
        </w:rPr>
        <w:pPrChange w:id="223" w:author="Mansueto James at MTCA" w:date="2025-01-15T18:54:00Z" w16du:dateUtc="2025-01-15T17:54:00Z">
          <w:pPr/>
        </w:pPrChange>
      </w:pPr>
      <w:del w:id="224" w:author="Mansueto James at MTCA" w:date="2025-01-15T18:54:00Z" w16du:dateUtc="2025-01-15T17:54:00Z">
        <w:r w:rsidDel="00071204">
          <w:delText>o</w:delText>
        </w:r>
      </w:del>
    </w:p>
    <w:p w14:paraId="0000007B" w14:textId="77777777" w:rsidR="009170B2" w:rsidDel="00071204" w:rsidRDefault="00000000" w:rsidP="00071204">
      <w:pPr>
        <w:pStyle w:val="ListParagraph"/>
        <w:numPr>
          <w:ilvl w:val="0"/>
          <w:numId w:val="8"/>
        </w:numPr>
        <w:rPr>
          <w:del w:id="225" w:author="Mansueto James at MTCA" w:date="2025-01-15T18:54:00Z" w16du:dateUtc="2025-01-15T17:54:00Z"/>
        </w:rPr>
        <w:pPrChange w:id="226" w:author="Mansueto James at MTCA" w:date="2025-01-15T18:54:00Z" w16du:dateUtc="2025-01-15T17:54:00Z">
          <w:pPr/>
        </w:pPrChange>
      </w:pPr>
      <w:r>
        <w:t xml:space="preserve">Random Forest demonstrated superior accuracy and balanced performance, while </w:t>
      </w:r>
      <w:proofErr w:type="spellStart"/>
      <w:r>
        <w:t>XGBoost</w:t>
      </w:r>
      <w:proofErr w:type="spellEnd"/>
      <w:r>
        <w:t xml:space="preserve"> and </w:t>
      </w:r>
      <w:proofErr w:type="spellStart"/>
      <w:r>
        <w:t>CatBoost</w:t>
      </w:r>
      <w:proofErr w:type="spellEnd"/>
      <w:r>
        <w:t xml:space="preserve"> were faster but struggled with imbalanced classes.</w:t>
      </w:r>
    </w:p>
    <w:p w14:paraId="0000007C" w14:textId="77777777" w:rsidR="009170B2" w:rsidRDefault="009170B2" w:rsidP="00071204">
      <w:pPr>
        <w:pStyle w:val="ListParagraph"/>
        <w:numPr>
          <w:ilvl w:val="0"/>
          <w:numId w:val="8"/>
        </w:numPr>
        <w:pPrChange w:id="227" w:author="Mansueto James at MTCA" w:date="2025-01-15T18:54:00Z" w16du:dateUtc="2025-01-15T17:54:00Z">
          <w:pPr/>
        </w:pPrChange>
      </w:pPr>
    </w:p>
    <w:p w14:paraId="0000007D" w14:textId="77777777" w:rsidR="009170B2" w:rsidDel="00071204" w:rsidRDefault="00000000">
      <w:pPr>
        <w:rPr>
          <w:del w:id="228" w:author="Mansueto James at MTCA" w:date="2025-01-15T18:54:00Z" w16du:dateUtc="2025-01-15T17:54:00Z"/>
        </w:rPr>
      </w:pPr>
      <w:r>
        <w:t>2.Feature Engineering:</w:t>
      </w:r>
    </w:p>
    <w:p w14:paraId="76BA24E8" w14:textId="7A217122" w:rsidR="00071204" w:rsidRDefault="00071204">
      <w:pPr>
        <w:rPr>
          <w:ins w:id="229" w:author="Mansueto James at MTCA" w:date="2025-01-15T18:54:00Z" w16du:dateUtc="2025-01-15T17:54:00Z"/>
        </w:rPr>
      </w:pPr>
    </w:p>
    <w:p w14:paraId="0000007E" w14:textId="0C68C00E" w:rsidR="009170B2" w:rsidDel="00071204" w:rsidRDefault="00000000" w:rsidP="00071204">
      <w:pPr>
        <w:pStyle w:val="ListParagraph"/>
        <w:numPr>
          <w:ilvl w:val="0"/>
          <w:numId w:val="8"/>
        </w:numPr>
        <w:rPr>
          <w:del w:id="230" w:author="Mansueto James at MTCA" w:date="2025-01-15T18:54:00Z" w16du:dateUtc="2025-01-15T17:54:00Z"/>
        </w:rPr>
      </w:pPr>
      <w:del w:id="231" w:author="Mansueto James at MTCA" w:date="2025-01-15T18:54:00Z" w16du:dateUtc="2025-01-15T17:54:00Z">
        <w:r w:rsidDel="00071204">
          <w:delText>o</w:delText>
        </w:r>
      </w:del>
      <w:r>
        <w:t>Grouped features like months into seasons and states into regions to simplify the dataset without losing critical information</w:t>
      </w:r>
      <w:ins w:id="232" w:author="Mansueto James at MTCA" w:date="2025-01-15T18:54:00Z" w16du:dateUtc="2025-01-15T17:54:00Z">
        <w:r w:rsidR="00071204">
          <w:t>.</w:t>
        </w:r>
      </w:ins>
      <w:del w:id="233" w:author="Mansueto James at MTCA" w:date="2025-01-15T18:54:00Z" w16du:dateUtc="2025-01-15T17:54:00Z">
        <w:r w:rsidDel="00071204">
          <w:delText>.</w:delText>
        </w:r>
      </w:del>
    </w:p>
    <w:p w14:paraId="02853A7E" w14:textId="77777777" w:rsidR="00071204" w:rsidRDefault="00071204" w:rsidP="00071204">
      <w:pPr>
        <w:pStyle w:val="ListParagraph"/>
        <w:numPr>
          <w:ilvl w:val="0"/>
          <w:numId w:val="8"/>
        </w:numPr>
        <w:rPr>
          <w:ins w:id="234" w:author="Mansueto James at MTCA" w:date="2025-01-15T18:54:00Z" w16du:dateUtc="2025-01-15T17:54:00Z"/>
        </w:rPr>
        <w:pPrChange w:id="235" w:author="Mansueto James at MTCA" w:date="2025-01-15T18:54:00Z" w16du:dateUtc="2025-01-15T17:54:00Z">
          <w:pPr/>
        </w:pPrChange>
      </w:pPr>
    </w:p>
    <w:p w14:paraId="0000007F" w14:textId="77777777" w:rsidR="009170B2" w:rsidRDefault="00000000" w:rsidP="00071204">
      <w:pPr>
        <w:pStyle w:val="ListParagraph"/>
        <w:numPr>
          <w:ilvl w:val="0"/>
          <w:numId w:val="8"/>
        </w:numPr>
        <w:pPrChange w:id="236" w:author="Mansueto James at MTCA" w:date="2025-01-15T18:54:00Z" w16du:dateUtc="2025-01-15T17:54:00Z">
          <w:pPr/>
        </w:pPrChange>
      </w:pPr>
      <w:del w:id="237" w:author="Mansueto James at MTCA" w:date="2025-01-15T18:54:00Z" w16du:dateUtc="2025-01-15T17:54:00Z">
        <w:r w:rsidDel="00071204">
          <w:delText>o</w:delText>
        </w:r>
      </w:del>
      <w:proofErr w:type="spellStart"/>
      <w:r>
        <w:t>Consolidated</w:t>
      </w:r>
      <w:proofErr w:type="spellEnd"/>
      <w:r>
        <w:t xml:space="preserve"> specific relationships (e.g., "Brother," "Mother") under broader categories like Family to improve computational efficiency.</w:t>
      </w:r>
    </w:p>
    <w:p w14:paraId="00000080" w14:textId="77777777" w:rsidR="009170B2" w:rsidRDefault="009170B2"/>
    <w:p w14:paraId="00000081" w14:textId="77777777" w:rsidR="009170B2" w:rsidRDefault="00000000">
      <w:r>
        <w:t>3. Class Consolidation:</w:t>
      </w:r>
    </w:p>
    <w:p w14:paraId="00000082" w14:textId="1EFDFE08" w:rsidR="009170B2" w:rsidDel="00071204" w:rsidRDefault="00000000" w:rsidP="00071204">
      <w:pPr>
        <w:pStyle w:val="ListParagraph"/>
        <w:numPr>
          <w:ilvl w:val="0"/>
          <w:numId w:val="9"/>
        </w:numPr>
        <w:rPr>
          <w:del w:id="238" w:author="Mansueto James at MTCA" w:date="2025-01-15T18:55:00Z" w16du:dateUtc="2025-01-15T17:55:00Z"/>
        </w:rPr>
        <w:pPrChange w:id="239" w:author="Mansueto James at MTCA" w:date="2025-01-15T18:55:00Z" w16du:dateUtc="2025-01-15T17:55:00Z">
          <w:pPr/>
        </w:pPrChange>
      </w:pPr>
      <w:r>
        <w:t>Converted weapon categories into binary labels: Firearm and Non-Firearm. This adjustment addressed the inherent complexity of multi-class classification and focused the predictions on the more significant dichotomy.</w:t>
      </w:r>
    </w:p>
    <w:p w14:paraId="00000083" w14:textId="77777777" w:rsidR="009170B2" w:rsidRDefault="009170B2" w:rsidP="00071204">
      <w:pPr>
        <w:pStyle w:val="ListParagraph"/>
        <w:numPr>
          <w:ilvl w:val="0"/>
          <w:numId w:val="9"/>
        </w:numPr>
        <w:pPrChange w:id="240" w:author="Mansueto James at MTCA" w:date="2025-01-15T18:55:00Z" w16du:dateUtc="2025-01-15T17:55:00Z">
          <w:pPr/>
        </w:pPrChange>
      </w:pPr>
    </w:p>
    <w:p w14:paraId="00000084" w14:textId="77777777" w:rsidR="009170B2" w:rsidRDefault="00000000">
      <w:r>
        <w:t xml:space="preserve">4. Data Balancing: </w:t>
      </w:r>
    </w:p>
    <w:p w14:paraId="00000085" w14:textId="5D8E2DAB" w:rsidR="009170B2" w:rsidRDefault="00000000" w:rsidP="00071204">
      <w:pPr>
        <w:pStyle w:val="ListParagraph"/>
        <w:numPr>
          <w:ilvl w:val="0"/>
          <w:numId w:val="10"/>
        </w:numPr>
        <w:pPrChange w:id="241" w:author="Mansueto James at MTCA" w:date="2025-01-15T18:55:00Z" w16du:dateUtc="2025-01-15T17:55:00Z">
          <w:pPr/>
        </w:pPrChange>
      </w:pPr>
      <w:r>
        <w:t>Applied SMOTE (Synthetic Minority Oversampling Technique) to address class imbalance. This ensured that the minority class, "</w:t>
      </w:r>
      <w:proofErr w:type="gramStart"/>
      <w:r>
        <w:t>Non-Firearm</w:t>
      </w:r>
      <w:proofErr w:type="gramEnd"/>
      <w:r>
        <w:t>," was better represented in the training data, significantly improving recall for this class.</w:t>
      </w:r>
    </w:p>
    <w:p w14:paraId="00000086" w14:textId="77777777" w:rsidR="009170B2" w:rsidRDefault="009170B2"/>
    <w:p w14:paraId="00000087" w14:textId="77777777" w:rsidR="009170B2" w:rsidDel="00071204" w:rsidRDefault="00000000" w:rsidP="00071204">
      <w:pPr>
        <w:rPr>
          <w:del w:id="242" w:author="Mansueto James at MTCA" w:date="2025-01-15T18:56:00Z" w16du:dateUtc="2025-01-15T17:56:00Z"/>
        </w:rPr>
      </w:pPr>
      <w:r>
        <w:t>5.Encoding Strategy:</w:t>
      </w:r>
    </w:p>
    <w:p w14:paraId="14EB51D6" w14:textId="77777777" w:rsidR="00071204" w:rsidRDefault="00071204">
      <w:pPr>
        <w:rPr>
          <w:ins w:id="243" w:author="Mansueto James at MTCA" w:date="2025-01-15T18:56:00Z" w16du:dateUtc="2025-01-15T17:56:00Z"/>
        </w:rPr>
      </w:pPr>
    </w:p>
    <w:p w14:paraId="7FF948AD" w14:textId="77777777" w:rsidR="00071204" w:rsidRDefault="00000000" w:rsidP="00071204">
      <w:pPr>
        <w:pStyle w:val="ListParagraph"/>
        <w:numPr>
          <w:ilvl w:val="0"/>
          <w:numId w:val="10"/>
        </w:numPr>
        <w:rPr>
          <w:ins w:id="244" w:author="Mansueto James at MTCA" w:date="2025-01-15T18:56:00Z" w16du:dateUtc="2025-01-15T17:56:00Z"/>
        </w:rPr>
      </w:pPr>
      <w:proofErr w:type="spellStart"/>
      <w:r>
        <w:t>Used</w:t>
      </w:r>
      <w:proofErr w:type="spellEnd"/>
      <w:r>
        <w:t xml:space="preserve"> </w:t>
      </w:r>
      <w:proofErr w:type="spellStart"/>
      <w:r>
        <w:t>OneHotEncoding</w:t>
      </w:r>
      <w:proofErr w:type="spellEnd"/>
      <w:r>
        <w:t xml:space="preserve"> to preprocess categorical features (e.g., State, Victim Sex, Relationship Category) to ensure compatibility with algorithms like Random Forest and </w:t>
      </w:r>
      <w:proofErr w:type="spellStart"/>
      <w:r>
        <w:t>XGBoost.</w:t>
      </w:r>
      <w:proofErr w:type="spellEnd"/>
    </w:p>
    <w:p w14:paraId="438D8DBE" w14:textId="77777777" w:rsidR="00071204" w:rsidRDefault="00071204" w:rsidP="00071204">
      <w:pPr>
        <w:pStyle w:val="ListParagraph"/>
        <w:numPr>
          <w:ilvl w:val="0"/>
          <w:numId w:val="10"/>
        </w:numPr>
        <w:rPr>
          <w:ins w:id="245" w:author="Mansueto James at MTCA" w:date="2025-01-15T18:57:00Z" w16du:dateUtc="2025-01-15T17:57:00Z"/>
        </w:rPr>
      </w:pPr>
      <w:ins w:id="246" w:author="Mansueto James at MTCA" w:date="2025-01-15T18:56:00Z" w16du:dateUtc="2025-01-15T17:56:00Z">
        <w:r>
          <w:t xml:space="preserve">Since logistic regression is sensitive to multicollinearity, </w:t>
        </w:r>
        <w:r w:rsidRPr="00071204">
          <w:rPr>
            <w:b/>
            <w:bCs/>
          </w:rPr>
          <w:t>dummy variables</w:t>
        </w:r>
        <w:r>
          <w:t xml:space="preserve"> are used. In this approach, the </w:t>
        </w:r>
        <w:r w:rsidRPr="00071204">
          <w:rPr>
            <w:b/>
            <w:bCs/>
          </w:rPr>
          <w:t>reference category</w:t>
        </w:r>
        <w:r>
          <w:t xml:space="preserve"> is left out of the model.</w:t>
        </w:r>
      </w:ins>
    </w:p>
    <w:p w14:paraId="78B07E02" w14:textId="77777777" w:rsidR="00071204" w:rsidRDefault="00071204" w:rsidP="00071204">
      <w:pPr>
        <w:pStyle w:val="ListParagraph"/>
        <w:rPr>
          <w:ins w:id="247" w:author="Mansueto James at MTCA" w:date="2025-01-15T18:56:00Z" w16du:dateUtc="2025-01-15T17:56:00Z"/>
        </w:rPr>
        <w:pPrChange w:id="248" w:author="Mansueto James at MTCA" w:date="2025-01-15T18:57:00Z" w16du:dateUtc="2025-01-15T17:57:00Z">
          <w:pPr>
            <w:pStyle w:val="ListParagraph"/>
            <w:numPr>
              <w:numId w:val="10"/>
            </w:numPr>
            <w:ind w:hanging="360"/>
          </w:pPr>
        </w:pPrChange>
      </w:pPr>
    </w:p>
    <w:p w14:paraId="712735D9" w14:textId="77777777" w:rsidR="00071204" w:rsidRDefault="00071204" w:rsidP="00071204">
      <w:pPr>
        <w:pStyle w:val="ListParagraph"/>
        <w:numPr>
          <w:ilvl w:val="0"/>
          <w:numId w:val="12"/>
        </w:numPr>
        <w:rPr>
          <w:ins w:id="249" w:author="Mansueto James at MTCA" w:date="2025-01-15T18:57:00Z" w16du:dateUtc="2025-01-15T17:57:00Z"/>
        </w:rPr>
      </w:pPr>
      <w:ins w:id="250" w:author="Mansueto James at MTCA" w:date="2025-01-15T18:56:00Z" w16du:dateUtc="2025-01-15T17:56:00Z">
        <w:r w:rsidRPr="000E30D7">
          <w:t>Data Splitting:</w:t>
        </w:r>
      </w:ins>
    </w:p>
    <w:p w14:paraId="6E1CCB15" w14:textId="77777777" w:rsidR="00071204" w:rsidRDefault="00071204" w:rsidP="00071204">
      <w:pPr>
        <w:pStyle w:val="ListParagraph"/>
        <w:numPr>
          <w:ilvl w:val="1"/>
          <w:numId w:val="12"/>
        </w:numPr>
        <w:rPr>
          <w:ins w:id="251" w:author="Mansueto James at MTCA" w:date="2025-01-15T18:57:00Z" w16du:dateUtc="2025-01-15T17:57:00Z"/>
        </w:rPr>
      </w:pPr>
      <w:ins w:id="252" w:author="Mansueto James at MTCA" w:date="2025-01-15T18:56:00Z" w16du:dateUtc="2025-01-15T17:56:00Z">
        <w:r w:rsidRPr="000E30D7">
          <w:t>Tested different data splits for training and testing (80/20 and 70/30) to analyse the impact on model performance. The standard 80/20 split provided the best balance of training efficiency and testing reliability.</w:t>
        </w:r>
      </w:ins>
    </w:p>
    <w:p w14:paraId="52075252" w14:textId="1983BE00" w:rsidR="00071204" w:rsidRPr="00071204" w:rsidRDefault="00071204" w:rsidP="00071204">
      <w:pPr>
        <w:pStyle w:val="ListParagraph"/>
        <w:numPr>
          <w:ilvl w:val="0"/>
          <w:numId w:val="12"/>
        </w:numPr>
        <w:rPr>
          <w:ins w:id="253" w:author="Mansueto James at MTCA" w:date="2025-01-15T18:56:00Z" w16du:dateUtc="2025-01-15T17:56:00Z"/>
          <w:rPrChange w:id="254" w:author="Mansueto James at MTCA" w:date="2025-01-15T18:57:00Z" w16du:dateUtc="2025-01-15T17:57:00Z">
            <w:rPr>
              <w:ins w:id="255" w:author="Mansueto James at MTCA" w:date="2025-01-15T18:56:00Z" w16du:dateUtc="2025-01-15T17:56:00Z"/>
              <w:rFonts w:ascii="Arial" w:eastAsia="Arial" w:hAnsi="Arial" w:cs="Arial"/>
              <w:kern w:val="0"/>
              <w:sz w:val="22"/>
              <w:szCs w:val="22"/>
              <w:lang w:eastAsia="en-MT"/>
              <w14:ligatures w14:val="none"/>
            </w:rPr>
          </w:rPrChange>
        </w:rPr>
        <w:pPrChange w:id="256" w:author="Mansueto James at MTCA" w:date="2025-01-15T18:57:00Z" w16du:dateUtc="2025-01-15T17:57:00Z">
          <w:pPr>
            <w:pStyle w:val="ListParagraph"/>
            <w:numPr>
              <w:numId w:val="11"/>
            </w:numPr>
            <w:tabs>
              <w:tab w:val="num" w:pos="360"/>
            </w:tabs>
            <w:ind w:left="360" w:hanging="360"/>
          </w:pPr>
        </w:pPrChange>
      </w:pPr>
      <w:ins w:id="257" w:author="Mansueto James at MTCA" w:date="2025-01-15T18:56:00Z" w16du:dateUtc="2025-01-15T17:56:00Z">
        <w:r>
          <w:lastRenderedPageBreak/>
          <w:t xml:space="preserve">Ensuring consistency and comparability across models: </w:t>
        </w:r>
      </w:ins>
    </w:p>
    <w:p w14:paraId="34E55164" w14:textId="77777777" w:rsidR="00071204" w:rsidRPr="00071204" w:rsidRDefault="00071204" w:rsidP="00071204">
      <w:pPr>
        <w:pStyle w:val="ListParagraph"/>
        <w:numPr>
          <w:ilvl w:val="1"/>
          <w:numId w:val="11"/>
        </w:numPr>
        <w:rPr>
          <w:ins w:id="258" w:author="Mansueto James at MTCA" w:date="2025-01-15T18:57:00Z" w16du:dateUtc="2025-01-15T17:57:00Z"/>
          <w:rPrChange w:id="259" w:author="Mansueto James at MTCA" w:date="2025-01-15T18:57:00Z" w16du:dateUtc="2025-01-15T17:57:00Z">
            <w:rPr>
              <w:ins w:id="260" w:author="Mansueto James at MTCA" w:date="2025-01-15T18:57:00Z" w16du:dateUtc="2025-01-15T17:57:00Z"/>
              <w:rFonts w:ascii="Arial" w:eastAsia="Arial" w:hAnsi="Arial" w:cs="Arial"/>
              <w:kern w:val="0"/>
              <w:sz w:val="22"/>
              <w:szCs w:val="22"/>
              <w:lang w:eastAsia="en-MT"/>
              <w14:ligatures w14:val="none"/>
            </w:rPr>
          </w:rPrChange>
        </w:rPr>
      </w:pPr>
      <w:ins w:id="261" w:author="Mansueto James at MTCA" w:date="2025-01-15T18:56:00Z" w16du:dateUtc="2025-01-15T17:56:00Z">
        <w:r w:rsidRPr="00F6371B">
          <w:rPr>
            <w:rFonts w:ascii="Arial" w:eastAsia="Arial" w:hAnsi="Arial" w:cs="Arial"/>
            <w:kern w:val="0"/>
            <w:sz w:val="22"/>
            <w:szCs w:val="22"/>
            <w:lang w:eastAsia="en-MT"/>
            <w14:ligatures w14:val="none"/>
          </w:rPr>
          <w:t>Random state was set to 42</w:t>
        </w:r>
        <w:r>
          <w:rPr>
            <w:rFonts w:ascii="Arial" w:eastAsia="Arial" w:hAnsi="Arial" w:cs="Arial"/>
            <w:kern w:val="0"/>
            <w:sz w:val="22"/>
            <w:szCs w:val="22"/>
            <w:lang w:eastAsia="en-MT"/>
            <w14:ligatures w14:val="none"/>
          </w:rPr>
          <w:t xml:space="preserve"> for all models</w:t>
        </w:r>
        <w:r w:rsidRPr="00F6371B">
          <w:rPr>
            <w:rFonts w:ascii="Arial" w:eastAsia="Arial" w:hAnsi="Arial" w:cs="Arial"/>
            <w:kern w:val="0"/>
            <w:sz w:val="22"/>
            <w:szCs w:val="22"/>
            <w:lang w:eastAsia="en-MT"/>
            <w14:ligatures w14:val="none"/>
          </w:rPr>
          <w:t>, to ensure that the data split is consistent across multiple code runs.</w:t>
        </w:r>
      </w:ins>
    </w:p>
    <w:p w14:paraId="12EF80C7" w14:textId="77777777" w:rsidR="00071204" w:rsidRPr="00071204" w:rsidRDefault="00071204" w:rsidP="00071204">
      <w:pPr>
        <w:pStyle w:val="ListParagraph"/>
        <w:numPr>
          <w:ilvl w:val="0"/>
          <w:numId w:val="12"/>
        </w:numPr>
        <w:rPr>
          <w:ins w:id="262" w:author="Mansueto James at MTCA" w:date="2025-01-15T18:57:00Z" w16du:dateUtc="2025-01-15T17:57:00Z"/>
          <w:rPrChange w:id="263" w:author="Mansueto James at MTCA" w:date="2025-01-15T18:57:00Z" w16du:dateUtc="2025-01-15T17:57:00Z">
            <w:rPr>
              <w:ins w:id="264" w:author="Mansueto James at MTCA" w:date="2025-01-15T18:57:00Z" w16du:dateUtc="2025-01-15T17:57:00Z"/>
              <w:color w:val="C00000"/>
            </w:rPr>
          </w:rPrChange>
        </w:rPr>
      </w:pPr>
      <w:ins w:id="265" w:author="Mansueto James at MTCA" w:date="2025-01-15T18:56:00Z" w16du:dateUtc="2025-01-15T17:56:00Z">
        <w:r w:rsidRPr="00071204">
          <w:rPr>
            <w:color w:val="C00000"/>
            <w:rPrChange w:id="266" w:author="Mansueto James at MTCA" w:date="2025-01-15T18:57:00Z" w16du:dateUtc="2025-01-15T17:57:00Z">
              <w:rPr/>
            </w:rPrChange>
          </w:rPr>
          <w:t>Stratify:</w:t>
        </w:r>
      </w:ins>
    </w:p>
    <w:p w14:paraId="1277C305" w14:textId="6F25A9C9" w:rsidR="00071204" w:rsidRPr="00071204" w:rsidRDefault="00071204" w:rsidP="00071204">
      <w:pPr>
        <w:pStyle w:val="ListParagraph"/>
        <w:numPr>
          <w:ilvl w:val="1"/>
          <w:numId w:val="12"/>
        </w:numPr>
        <w:rPr>
          <w:ins w:id="267" w:author="Mansueto James at MTCA" w:date="2025-01-15T18:56:00Z" w16du:dateUtc="2025-01-15T17:56:00Z"/>
        </w:rPr>
        <w:pPrChange w:id="268" w:author="Mansueto James at MTCA" w:date="2025-01-15T18:57:00Z" w16du:dateUtc="2025-01-15T17:57:00Z">
          <w:pPr>
            <w:numPr>
              <w:ilvl w:val="1"/>
              <w:numId w:val="11"/>
            </w:numPr>
            <w:tabs>
              <w:tab w:val="num" w:pos="1080"/>
            </w:tabs>
            <w:spacing w:before="100" w:beforeAutospacing="1" w:after="100" w:afterAutospacing="1" w:line="240" w:lineRule="auto"/>
            <w:ind w:left="1080" w:hanging="360"/>
          </w:pPr>
        </w:pPrChange>
      </w:pPr>
      <w:ins w:id="269" w:author="Mansueto James at MTCA" w:date="2025-01-15T18:56:00Z" w16du:dateUtc="2025-01-15T17:56:00Z">
        <w:r w:rsidRPr="00071204">
          <w:rPr>
            <w:color w:val="C00000"/>
            <w:rPrChange w:id="270" w:author="Mansueto James at MTCA" w:date="2025-01-15T18:57:00Z" w16du:dateUtc="2025-01-15T17:57:00Z">
              <w:rPr/>
            </w:rPrChange>
          </w:rPr>
          <w:t xml:space="preserve">For the </w:t>
        </w:r>
        <w:proofErr w:type="spellStart"/>
        <w:r w:rsidRPr="00071204">
          <w:rPr>
            <w:color w:val="C00000"/>
            <w:rPrChange w:id="271" w:author="Mansueto James at MTCA" w:date="2025-01-15T18:57:00Z" w16du:dateUtc="2025-01-15T17:57:00Z">
              <w:rPr/>
            </w:rPrChange>
          </w:rPr>
          <w:t>train_test_split</w:t>
        </w:r>
        <w:proofErr w:type="spellEnd"/>
        <w:r w:rsidRPr="00071204">
          <w:rPr>
            <w:color w:val="C00000"/>
            <w:rPrChange w:id="272" w:author="Mansueto James at MTCA" w:date="2025-01-15T18:57:00Z" w16du:dateUtc="2025-01-15T17:57:00Z">
              <w:rPr/>
            </w:rPrChange>
          </w:rPr>
          <w:t xml:space="preserve">, (at least in the logistic regression case) the hyperparameter ‘stratify’ was set equal to ‘y’ so that the proportion of each class in y is the same in both the training and test dataset. </w:t>
        </w:r>
      </w:ins>
    </w:p>
    <w:p w14:paraId="00000088" w14:textId="75135630" w:rsidR="009170B2" w:rsidDel="00071204" w:rsidRDefault="009170B2" w:rsidP="00071204">
      <w:pPr>
        <w:pStyle w:val="ListParagraph"/>
        <w:numPr>
          <w:ilvl w:val="0"/>
          <w:numId w:val="12"/>
        </w:numPr>
        <w:rPr>
          <w:del w:id="273" w:author="Mansueto James at MTCA" w:date="2025-01-15T18:58:00Z" w16du:dateUtc="2025-01-15T17:58:00Z"/>
        </w:rPr>
        <w:pPrChange w:id="274" w:author="Mansueto James at MTCA" w:date="2025-01-15T18:58:00Z" w16du:dateUtc="2025-01-15T17:58:00Z">
          <w:pPr/>
        </w:pPrChange>
      </w:pPr>
    </w:p>
    <w:p w14:paraId="00000089" w14:textId="77777777" w:rsidR="009170B2" w:rsidDel="00071204" w:rsidRDefault="009170B2" w:rsidP="00071204">
      <w:pPr>
        <w:pStyle w:val="ListParagraph"/>
        <w:numPr>
          <w:ilvl w:val="0"/>
          <w:numId w:val="12"/>
        </w:numPr>
        <w:rPr>
          <w:del w:id="275" w:author="Mansueto James at MTCA" w:date="2025-01-15T18:58:00Z" w16du:dateUtc="2025-01-15T17:58:00Z"/>
        </w:rPr>
        <w:pPrChange w:id="276" w:author="Mansueto James at MTCA" w:date="2025-01-15T18:58:00Z" w16du:dateUtc="2025-01-15T17:58:00Z">
          <w:pPr/>
        </w:pPrChange>
      </w:pPr>
    </w:p>
    <w:p w14:paraId="0000008A" w14:textId="77777777" w:rsidR="009170B2" w:rsidDel="00071204" w:rsidRDefault="00000000" w:rsidP="00071204">
      <w:pPr>
        <w:pStyle w:val="ListParagraph"/>
        <w:numPr>
          <w:ilvl w:val="0"/>
          <w:numId w:val="12"/>
        </w:numPr>
        <w:rPr>
          <w:del w:id="277" w:author="Mansueto James at MTCA" w:date="2025-01-15T18:58:00Z" w16du:dateUtc="2025-01-15T17:58:00Z"/>
        </w:rPr>
      </w:pPr>
      <w:del w:id="278" w:author="Mansueto James at MTCA" w:date="2025-01-15T18:58:00Z" w16du:dateUtc="2025-01-15T17:58:00Z">
        <w:r w:rsidDel="00071204">
          <w:delText xml:space="preserve">6. </w:delText>
        </w:r>
      </w:del>
      <w:r>
        <w:t>Model Persistence:</w:t>
      </w:r>
    </w:p>
    <w:p w14:paraId="48C0E18D" w14:textId="77777777" w:rsidR="00071204" w:rsidRDefault="00071204" w:rsidP="00071204">
      <w:pPr>
        <w:pStyle w:val="ListParagraph"/>
        <w:numPr>
          <w:ilvl w:val="0"/>
          <w:numId w:val="12"/>
        </w:numPr>
        <w:rPr>
          <w:ins w:id="279" w:author="Mansueto James at MTCA" w:date="2025-01-15T18:58:00Z" w16du:dateUtc="2025-01-15T17:58:00Z"/>
        </w:rPr>
        <w:pPrChange w:id="280" w:author="Mansueto James at MTCA" w:date="2025-01-15T18:58:00Z" w16du:dateUtc="2025-01-15T17:58:00Z">
          <w:pPr/>
        </w:pPrChange>
      </w:pPr>
    </w:p>
    <w:p w14:paraId="0000008B" w14:textId="77777777" w:rsidR="009170B2" w:rsidRDefault="00000000" w:rsidP="00071204">
      <w:pPr>
        <w:pStyle w:val="ListParagraph"/>
        <w:numPr>
          <w:ilvl w:val="1"/>
          <w:numId w:val="12"/>
        </w:numPr>
        <w:pPrChange w:id="281" w:author="Mansueto James at MTCA" w:date="2025-01-15T18:58:00Z" w16du:dateUtc="2025-01-15T17:58:00Z">
          <w:pPr/>
        </w:pPrChange>
      </w:pPr>
      <w:proofErr w:type="spellStart"/>
      <w:r>
        <w:t>Experimented</w:t>
      </w:r>
      <w:proofErr w:type="spellEnd"/>
      <w:r>
        <w:t xml:space="preserve"> with saving trained models to files (e.g.</w:t>
      </w:r>
      <w:proofErr w:type="gramStart"/>
      <w:r>
        <w:t>, .</w:t>
      </w:r>
      <w:proofErr w:type="spellStart"/>
      <w:r>
        <w:t>pkl</w:t>
      </w:r>
      <w:proofErr w:type="spellEnd"/>
      <w:proofErr w:type="gramEnd"/>
      <w:r>
        <w:t xml:space="preserve"> format) after training. This optimization allowed tools like </w:t>
      </w:r>
      <w:proofErr w:type="spellStart"/>
      <w:r>
        <w:t>Gradio</w:t>
      </w:r>
      <w:proofErr w:type="spellEnd"/>
      <w:r>
        <w:t xml:space="preserve"> to query the saved model directly, enabling instantaneous predictions without rerunning the training phase.</w:t>
      </w:r>
    </w:p>
    <w:p w14:paraId="21BE5C77" w14:textId="77777777" w:rsidR="00814AFC" w:rsidRPr="000E30D7" w:rsidRDefault="00814AFC" w:rsidP="00814AFC">
      <w:pPr>
        <w:pStyle w:val="Heading2"/>
        <w:rPr>
          <w:ins w:id="282" w:author="Mansueto James at MTCA" w:date="2025-01-15T19:02:00Z" w16du:dateUtc="2025-01-15T18:02:00Z"/>
        </w:rPr>
      </w:pPr>
      <w:ins w:id="283" w:author="Mansueto James at MTCA" w:date="2025-01-15T19:02:00Z" w16du:dateUtc="2025-01-15T18:02:00Z">
        <w:r w:rsidRPr="000E30D7">
          <w:t xml:space="preserve">4.2 </w:t>
        </w:r>
        <w:r>
          <w:t>Describe the implementation of the ML techniques chosen</w:t>
        </w:r>
      </w:ins>
    </w:p>
    <w:p w14:paraId="1EEE0053" w14:textId="77777777" w:rsidR="00814AFC" w:rsidRPr="003D3127" w:rsidRDefault="00814AFC" w:rsidP="00814AFC">
      <w:pPr>
        <w:numPr>
          <w:ilvl w:val="0"/>
          <w:numId w:val="13"/>
        </w:numPr>
        <w:spacing w:before="100" w:beforeAutospacing="1" w:after="100" w:afterAutospacing="1" w:line="240" w:lineRule="auto"/>
        <w:rPr>
          <w:ins w:id="284" w:author="Mansueto James at MTCA" w:date="2025-01-15T19:02:00Z" w16du:dateUtc="2025-01-15T18:02:00Z"/>
          <w:lang w:val="es-CO"/>
        </w:rPr>
      </w:pPr>
      <w:ins w:id="285" w:author="Mansueto James at MTCA" w:date="2025-01-15T19:02:00Z" w16du:dateUtc="2025-01-15T18:02:00Z">
        <w:r w:rsidRPr="00E67A20">
          <w:rPr>
            <w:color w:val="C00000"/>
            <w:lang w:val="es-CO"/>
          </w:rPr>
          <w:t>TODO: , Darren, Patrick, Richard</w:t>
        </w:r>
      </w:ins>
    </w:p>
    <w:p w14:paraId="2B8F2162" w14:textId="77777777" w:rsidR="00814AFC" w:rsidRDefault="00814AFC" w:rsidP="00814AFC">
      <w:pPr>
        <w:rPr>
          <w:ins w:id="286" w:author="Mansueto James at MTCA" w:date="2025-01-15T19:02:00Z" w16du:dateUtc="2025-01-15T18:02:00Z"/>
        </w:rPr>
      </w:pPr>
      <w:ins w:id="287" w:author="Mansueto James at MTCA" w:date="2025-01-15T19:02:00Z" w16du:dateUtc="2025-01-15T18:02:00Z">
        <w:r>
          <w:t xml:space="preserve">For the logistic regression case, the </w:t>
        </w:r>
        <w:proofErr w:type="spellStart"/>
        <w:r>
          <w:t>LogisticRegression</w:t>
        </w:r>
        <w:proofErr w:type="spellEnd"/>
        <w:r>
          <w:t xml:space="preserve"> function from </w:t>
        </w:r>
        <w:proofErr w:type="spellStart"/>
        <w:proofErr w:type="gramStart"/>
        <w:r>
          <w:t>sklearn.linear</w:t>
        </w:r>
        <w:proofErr w:type="gramEnd"/>
        <w:r>
          <w:t>_model</w:t>
        </w:r>
        <w:proofErr w:type="spellEnd"/>
        <w:r>
          <w:t xml:space="preserve"> was used. As a starting point the arguments penalty, </w:t>
        </w:r>
        <w:proofErr w:type="spellStart"/>
        <w:r>
          <w:t>max_iter</w:t>
        </w:r>
        <w:proofErr w:type="spellEnd"/>
        <w:r>
          <w:t xml:space="preserve"> and </w:t>
        </w:r>
        <w:proofErr w:type="spellStart"/>
        <w:r>
          <w:t>class_weights</w:t>
        </w:r>
        <w:proofErr w:type="spellEnd"/>
        <w:r>
          <w:t xml:space="preserve"> were used which were set to 1000 and ‘balanced’, respectively.</w:t>
        </w:r>
        <w:r>
          <w:rPr>
            <w:rStyle w:val="FootnoteReference"/>
          </w:rPr>
          <w:footnoteReference w:id="3"/>
        </w:r>
        <w:r>
          <w:t xml:space="preserve"> </w:t>
        </w:r>
      </w:ins>
    </w:p>
    <w:p w14:paraId="2D006D0B" w14:textId="77777777" w:rsidR="00814AFC" w:rsidRDefault="00814AFC" w:rsidP="00814AFC">
      <w:pPr>
        <w:pStyle w:val="ListParagraph"/>
        <w:numPr>
          <w:ilvl w:val="0"/>
          <w:numId w:val="14"/>
        </w:numPr>
        <w:spacing w:line="278" w:lineRule="auto"/>
        <w:rPr>
          <w:ins w:id="290" w:author="Mansueto James at MTCA" w:date="2025-01-15T19:02:00Z" w16du:dateUtc="2025-01-15T18:02:00Z"/>
        </w:rPr>
      </w:pPr>
      <w:ins w:id="291" w:author="Mansueto James at MTCA" w:date="2025-01-15T19:02:00Z" w16du:dateUtc="2025-01-15T18:02:00Z">
        <w:r>
          <w:t xml:space="preserve">The penalty argument was set to ‘None’ because by default the </w:t>
        </w:r>
        <w:proofErr w:type="spellStart"/>
        <w:r>
          <w:t>LogisticRegression</w:t>
        </w:r>
        <w:proofErr w:type="spellEnd"/>
        <w:r>
          <w:t xml:space="preserve"> applies the ridge regression through the argument penalty = ‘l2’.</w:t>
        </w:r>
      </w:ins>
    </w:p>
    <w:p w14:paraId="0BCBE19D" w14:textId="77777777" w:rsidR="00814AFC" w:rsidRDefault="00814AFC" w:rsidP="00814AFC">
      <w:pPr>
        <w:pStyle w:val="ListParagraph"/>
        <w:numPr>
          <w:ilvl w:val="0"/>
          <w:numId w:val="14"/>
        </w:numPr>
        <w:spacing w:line="278" w:lineRule="auto"/>
        <w:rPr>
          <w:ins w:id="292" w:author="Mansueto James at MTCA" w:date="2025-01-15T19:07:00Z" w16du:dateUtc="2025-01-15T18:07:00Z"/>
        </w:rPr>
      </w:pPr>
      <w:ins w:id="293" w:author="Mansueto James at MTCA" w:date="2025-01-15T19:02:00Z" w16du:dateUtc="2025-01-15T18:02:00Z">
        <w:r>
          <w:t xml:space="preserve">The </w:t>
        </w:r>
        <w:proofErr w:type="spellStart"/>
        <w:r>
          <w:t>max_iter</w:t>
        </w:r>
        <w:proofErr w:type="spellEnd"/>
        <w:r>
          <w:t xml:space="preserve"> argument refers to the maximum number of iterations taken for solvers to converge. </w:t>
        </w:r>
      </w:ins>
    </w:p>
    <w:p w14:paraId="0463FA91" w14:textId="6CFB9D3B" w:rsidR="00814AFC" w:rsidRDefault="00814AFC" w:rsidP="00814AFC">
      <w:pPr>
        <w:pStyle w:val="ListParagraph"/>
        <w:numPr>
          <w:ilvl w:val="0"/>
          <w:numId w:val="14"/>
        </w:numPr>
        <w:spacing w:line="278" w:lineRule="auto"/>
        <w:rPr>
          <w:ins w:id="294" w:author="Mansueto James at MTCA" w:date="2025-01-15T19:02:00Z" w16du:dateUtc="2025-01-15T18:02:00Z"/>
        </w:rPr>
      </w:pPr>
      <w:ins w:id="295" w:author="Mansueto James at MTCA" w:date="2025-01-15T19:02:00Z" w16du:dateUtc="2025-01-15T18:02:00Z">
        <w:r>
          <w:t xml:space="preserve">By default, the argument solvers </w:t>
        </w:r>
        <w:proofErr w:type="gramStart"/>
        <w:r>
          <w:t>is</w:t>
        </w:r>
        <w:proofErr w:type="gramEnd"/>
        <w:r>
          <w:t xml:space="preserve"> set to ‘</w:t>
        </w:r>
        <w:proofErr w:type="spellStart"/>
        <w:r>
          <w:t>lbfgs</w:t>
        </w:r>
        <w:proofErr w:type="spellEnd"/>
        <w:r>
          <w:t>’, which is suitable to the case where no penalty is included, e.g. no use of lasso or ridge.</w:t>
        </w:r>
      </w:ins>
    </w:p>
    <w:p w14:paraId="0A904FAA" w14:textId="77777777" w:rsidR="00814AFC" w:rsidRDefault="00814AFC" w:rsidP="00814AFC">
      <w:pPr>
        <w:pStyle w:val="ListParagraph"/>
        <w:numPr>
          <w:ilvl w:val="0"/>
          <w:numId w:val="14"/>
        </w:numPr>
        <w:spacing w:line="278" w:lineRule="auto"/>
        <w:rPr>
          <w:ins w:id="296" w:author="Mansueto James at MTCA" w:date="2025-01-15T19:02:00Z" w16du:dateUtc="2025-01-15T18:02:00Z"/>
        </w:rPr>
      </w:pPr>
      <w:ins w:id="297" w:author="Mansueto James at MTCA" w:date="2025-01-15T19:02:00Z" w16du:dateUtc="2025-01-15T18:02:00Z">
        <w:r>
          <w:t xml:space="preserve">The </w:t>
        </w:r>
        <w:proofErr w:type="spellStart"/>
        <w:r>
          <w:t>class_weights</w:t>
        </w:r>
        <w:proofErr w:type="spellEnd"/>
        <w:r>
          <w:t xml:space="preserve"> argument was set to ‘balanced’. This implies that more importance is given to the minority class i.e. use of non-firearm. Whilst this can lead to better Recall for the minority class, it can do so potentially at the cost of Precision.</w:t>
        </w:r>
      </w:ins>
    </w:p>
    <w:p w14:paraId="5D4CEF11" w14:textId="77777777" w:rsidR="00814AFC" w:rsidRDefault="00814AFC" w:rsidP="00814AFC">
      <w:pPr>
        <w:rPr>
          <w:ins w:id="298" w:author="Mansueto James at MTCA" w:date="2025-01-15T19:02:00Z" w16du:dateUtc="2025-01-15T18:02:00Z"/>
        </w:rPr>
      </w:pPr>
      <w:ins w:id="299" w:author="Mansueto James at MTCA" w:date="2025-01-15T19:02:00Z" w16du:dateUtc="2025-01-15T18:02:00Z">
        <w:r>
          <w:t xml:space="preserve">After implementing Logistic Regression through Scikit </w:t>
        </w:r>
        <w:proofErr w:type="spellStart"/>
        <w:r>
          <w:t>Learn’s</w:t>
        </w:r>
        <w:proofErr w:type="spellEnd"/>
        <w:r>
          <w:t xml:space="preserve">, </w:t>
        </w:r>
        <w:proofErr w:type="spellStart"/>
        <w:r>
          <w:t>LogisticRegression</w:t>
        </w:r>
        <w:proofErr w:type="spellEnd"/>
        <w:r>
          <w:t xml:space="preserve"> function, additional arguments were added, mainly to try two main dimension reduction techniques i.e. lasso and ridge, as well as the SMOTE. What lasso and ridge essentially do, is that they introduce a penalty term and SMOTE is a technique to oversample the minority class (Note: Richard/Darren did further research on this).</w:t>
        </w:r>
      </w:ins>
    </w:p>
    <w:p w14:paraId="6B7C55DC" w14:textId="77777777" w:rsidR="00814AFC" w:rsidRDefault="00814AFC" w:rsidP="00814AFC">
      <w:pPr>
        <w:rPr>
          <w:ins w:id="300" w:author="Mansueto James at MTCA" w:date="2025-01-15T19:02:00Z" w16du:dateUtc="2025-01-15T18:02:00Z"/>
        </w:rPr>
      </w:pPr>
      <w:ins w:id="301" w:author="Mansueto James at MTCA" w:date="2025-01-15T19:02:00Z" w16du:dateUtc="2025-01-15T18:02:00Z">
        <w:r>
          <w:t xml:space="preserve">Rather than implementing each of these approaches manually, </w:t>
        </w:r>
        <w:proofErr w:type="spellStart"/>
        <w:r>
          <w:t>RandomizedSearchCV</w:t>
        </w:r>
        <w:proofErr w:type="spellEnd"/>
        <w:r>
          <w:t xml:space="preserve"> from </w:t>
        </w:r>
        <w:proofErr w:type="spellStart"/>
        <w:proofErr w:type="gramStart"/>
        <w:r>
          <w:t>sklearn.model</w:t>
        </w:r>
        <w:proofErr w:type="gramEnd"/>
        <w:r>
          <w:t>_selection</w:t>
        </w:r>
        <w:proofErr w:type="spellEnd"/>
        <w:r>
          <w:t xml:space="preserve"> was used for hyperparameter tuning. The model was first applied without the application of the SMOTE and subsequently SMOTE was applied.</w:t>
        </w:r>
        <w:r>
          <w:rPr>
            <w:rStyle w:val="FootnoteReference"/>
          </w:rPr>
          <w:footnoteReference w:id="4"/>
        </w:r>
        <w:r>
          <w:t xml:space="preserve"> The hyperparameter grid for the </w:t>
        </w:r>
        <w:proofErr w:type="spellStart"/>
        <w:r>
          <w:t>RandomizedSearchCV</w:t>
        </w:r>
        <w:proofErr w:type="spellEnd"/>
        <w:r>
          <w:t xml:space="preserve"> was defined through </w:t>
        </w:r>
        <w:proofErr w:type="spellStart"/>
        <w:r>
          <w:t>param_dist</w:t>
        </w:r>
        <w:proofErr w:type="spellEnd"/>
        <w:r>
          <w:t xml:space="preserve">. This served as the hyperparameter search space for the </w:t>
        </w:r>
        <w:proofErr w:type="spellStart"/>
        <w:r>
          <w:t>RandomizedSearchCV</w:t>
        </w:r>
        <w:proofErr w:type="spellEnd"/>
        <w:r>
          <w:t xml:space="preserve"> function which searches through </w:t>
        </w:r>
        <w:proofErr w:type="spellStart"/>
        <w:r>
          <w:t>param_dist</w:t>
        </w:r>
        <w:proofErr w:type="spellEnd"/>
        <w:r>
          <w:t xml:space="preserve">, the hyperparameter space, for the best combination. 5-fold </w:t>
        </w:r>
        <w:r>
          <w:lastRenderedPageBreak/>
          <w:t xml:space="preserve">cross validation was applied. The table below shows the parameter grid as defined for the </w:t>
        </w:r>
        <w:proofErr w:type="spellStart"/>
        <w:r>
          <w:t>RandomizedSearchCV</w:t>
        </w:r>
        <w:proofErr w:type="spellEnd"/>
        <w:r>
          <w:t xml:space="preserve"> and the best parameters identified from the grid search.</w:t>
        </w:r>
      </w:ins>
    </w:p>
    <w:tbl>
      <w:tblPr>
        <w:tblStyle w:val="TableGrid"/>
        <w:tblW w:w="0" w:type="auto"/>
        <w:tblLook w:val="04A0" w:firstRow="1" w:lastRow="0" w:firstColumn="1" w:lastColumn="0" w:noHBand="0" w:noVBand="1"/>
      </w:tblPr>
      <w:tblGrid>
        <w:gridCol w:w="2631"/>
        <w:gridCol w:w="2047"/>
        <w:gridCol w:w="2009"/>
        <w:gridCol w:w="2329"/>
      </w:tblGrid>
      <w:tr w:rsidR="00814AFC" w14:paraId="2038F69E" w14:textId="77777777" w:rsidTr="003D3127">
        <w:trPr>
          <w:ins w:id="304" w:author="Mansueto James at MTCA" w:date="2025-01-15T19:02:00Z" w16du:dateUtc="2025-01-15T18:02:00Z"/>
        </w:trPr>
        <w:tc>
          <w:tcPr>
            <w:tcW w:w="6687" w:type="dxa"/>
            <w:gridSpan w:val="3"/>
          </w:tcPr>
          <w:p w14:paraId="1BF6CE56" w14:textId="77777777" w:rsidR="00814AFC" w:rsidRDefault="00814AFC" w:rsidP="003D3127">
            <w:pPr>
              <w:jc w:val="center"/>
              <w:rPr>
                <w:ins w:id="305" w:author="Mansueto James at MTCA" w:date="2025-01-15T19:02:00Z" w16du:dateUtc="2025-01-15T18:02:00Z"/>
              </w:rPr>
            </w:pPr>
            <w:ins w:id="306" w:author="Mansueto James at MTCA" w:date="2025-01-15T19:02:00Z" w16du:dateUtc="2025-01-15T18:02:00Z">
              <w:r>
                <w:t>Parameter Grid for RandomizedSearchCV</w:t>
              </w:r>
            </w:ins>
          </w:p>
        </w:tc>
        <w:tc>
          <w:tcPr>
            <w:tcW w:w="2329" w:type="dxa"/>
          </w:tcPr>
          <w:p w14:paraId="665684FE" w14:textId="77777777" w:rsidR="00814AFC" w:rsidRDefault="00814AFC" w:rsidP="003D3127">
            <w:pPr>
              <w:jc w:val="center"/>
              <w:rPr>
                <w:ins w:id="307" w:author="Mansueto James at MTCA" w:date="2025-01-15T19:02:00Z" w16du:dateUtc="2025-01-15T18:02:00Z"/>
              </w:rPr>
            </w:pPr>
          </w:p>
        </w:tc>
      </w:tr>
      <w:tr w:rsidR="00814AFC" w14:paraId="44745842" w14:textId="77777777" w:rsidTr="003D3127">
        <w:trPr>
          <w:ins w:id="308" w:author="Mansueto James at MTCA" w:date="2025-01-15T19:02:00Z" w16du:dateUtc="2025-01-15T18:02:00Z"/>
        </w:trPr>
        <w:tc>
          <w:tcPr>
            <w:tcW w:w="2631" w:type="dxa"/>
          </w:tcPr>
          <w:p w14:paraId="4459C5EB" w14:textId="77777777" w:rsidR="00814AFC" w:rsidRDefault="00814AFC" w:rsidP="003D3127">
            <w:pPr>
              <w:rPr>
                <w:ins w:id="309" w:author="Mansueto James at MTCA" w:date="2025-01-15T19:02:00Z" w16du:dateUtc="2025-01-15T18:02:00Z"/>
              </w:rPr>
            </w:pPr>
            <w:ins w:id="310" w:author="Mansueto James at MTCA" w:date="2025-01-15T19:02:00Z" w16du:dateUtc="2025-01-15T18:02:00Z">
              <w:r>
                <w:t>Hyperparameter</w:t>
              </w:r>
            </w:ins>
          </w:p>
        </w:tc>
        <w:tc>
          <w:tcPr>
            <w:tcW w:w="2047" w:type="dxa"/>
          </w:tcPr>
          <w:p w14:paraId="430A9CE4" w14:textId="77777777" w:rsidR="00814AFC" w:rsidRDefault="00814AFC" w:rsidP="003D3127">
            <w:pPr>
              <w:rPr>
                <w:ins w:id="311" w:author="Mansueto James at MTCA" w:date="2025-01-15T19:02:00Z" w16du:dateUtc="2025-01-15T18:02:00Z"/>
              </w:rPr>
            </w:pPr>
            <w:ins w:id="312" w:author="Mansueto James at MTCA" w:date="2025-01-15T19:02:00Z" w16du:dateUtc="2025-01-15T18:02:00Z">
              <w:r>
                <w:t>Arguments set</w:t>
              </w:r>
            </w:ins>
          </w:p>
        </w:tc>
        <w:tc>
          <w:tcPr>
            <w:tcW w:w="2009" w:type="dxa"/>
          </w:tcPr>
          <w:p w14:paraId="0931AC7A" w14:textId="77777777" w:rsidR="00814AFC" w:rsidRDefault="00814AFC" w:rsidP="003D3127">
            <w:pPr>
              <w:rPr>
                <w:ins w:id="313" w:author="Mansueto James at MTCA" w:date="2025-01-15T19:02:00Z" w16du:dateUtc="2025-01-15T18:02:00Z"/>
              </w:rPr>
            </w:pPr>
            <w:ins w:id="314" w:author="Mansueto James at MTCA" w:date="2025-01-15T19:02:00Z" w16du:dateUtc="2025-01-15T18:02:00Z">
              <w:r>
                <w:t>Explanation</w:t>
              </w:r>
            </w:ins>
          </w:p>
        </w:tc>
        <w:tc>
          <w:tcPr>
            <w:tcW w:w="2329" w:type="dxa"/>
          </w:tcPr>
          <w:p w14:paraId="51B26909" w14:textId="77777777" w:rsidR="00814AFC" w:rsidRDefault="00814AFC" w:rsidP="003D3127">
            <w:pPr>
              <w:rPr>
                <w:ins w:id="315" w:author="Mansueto James at MTCA" w:date="2025-01-15T19:02:00Z" w16du:dateUtc="2025-01-15T18:02:00Z"/>
              </w:rPr>
            </w:pPr>
            <w:ins w:id="316" w:author="Mansueto James at MTCA" w:date="2025-01-15T19:02:00Z" w16du:dateUtc="2025-01-15T18:02:00Z">
              <w:r>
                <w:t>Best Parameters</w:t>
              </w:r>
            </w:ins>
          </w:p>
        </w:tc>
      </w:tr>
      <w:tr w:rsidR="00814AFC" w14:paraId="3D9A9CBD" w14:textId="77777777" w:rsidTr="003D3127">
        <w:trPr>
          <w:ins w:id="317" w:author="Mansueto James at MTCA" w:date="2025-01-15T19:02:00Z" w16du:dateUtc="2025-01-15T18:02:00Z"/>
        </w:trPr>
        <w:tc>
          <w:tcPr>
            <w:tcW w:w="2631" w:type="dxa"/>
          </w:tcPr>
          <w:p w14:paraId="3E6ABB96" w14:textId="77777777" w:rsidR="00814AFC" w:rsidRDefault="00814AFC" w:rsidP="003D3127">
            <w:pPr>
              <w:rPr>
                <w:ins w:id="318" w:author="Mansueto James at MTCA" w:date="2025-01-15T19:02:00Z" w16du:dateUtc="2025-01-15T18:02:00Z"/>
              </w:rPr>
            </w:pPr>
            <w:ins w:id="319" w:author="Mansueto James at MTCA" w:date="2025-01-15T19:02:00Z" w16du:dateUtc="2025-01-15T18:02:00Z">
              <w:r>
                <w:t>log_reg__C</w:t>
              </w:r>
            </w:ins>
          </w:p>
        </w:tc>
        <w:tc>
          <w:tcPr>
            <w:tcW w:w="2047" w:type="dxa"/>
          </w:tcPr>
          <w:p w14:paraId="1FAB3AA4" w14:textId="77777777" w:rsidR="00814AFC" w:rsidRDefault="00814AFC" w:rsidP="003D3127">
            <w:pPr>
              <w:rPr>
                <w:ins w:id="320" w:author="Mansueto James at MTCA" w:date="2025-01-15T19:02:00Z" w16du:dateUtc="2025-01-15T18:02:00Z"/>
              </w:rPr>
            </w:pPr>
            <w:ins w:id="321" w:author="Mansueto James at MTCA" w:date="2025-01-15T19:02:00Z" w16du:dateUtc="2025-01-15T18:02:00Z">
              <w:r>
                <w:t>loguniform(1e-4, 1e4)</w:t>
              </w:r>
            </w:ins>
          </w:p>
        </w:tc>
        <w:tc>
          <w:tcPr>
            <w:tcW w:w="2009" w:type="dxa"/>
          </w:tcPr>
          <w:p w14:paraId="06F5748E" w14:textId="77777777" w:rsidR="00814AFC" w:rsidRDefault="00814AFC" w:rsidP="003D3127">
            <w:pPr>
              <w:rPr>
                <w:ins w:id="322" w:author="Mansueto James at MTCA" w:date="2025-01-15T19:02:00Z" w16du:dateUtc="2025-01-15T18:02:00Z"/>
              </w:rPr>
            </w:pPr>
            <w:ins w:id="323" w:author="Mansueto James at MTCA" w:date="2025-01-15T19:02:00Z" w16du:dateUtc="2025-01-15T18:02:00Z">
              <w:r>
                <w:t>Regularization strength for Logistic Regression</w:t>
              </w:r>
            </w:ins>
          </w:p>
        </w:tc>
        <w:tc>
          <w:tcPr>
            <w:tcW w:w="2329" w:type="dxa"/>
          </w:tcPr>
          <w:p w14:paraId="1185304C" w14:textId="77777777" w:rsidR="00814AFC" w:rsidRDefault="00814AFC" w:rsidP="003D3127">
            <w:pPr>
              <w:rPr>
                <w:ins w:id="324" w:author="Mansueto James at MTCA" w:date="2025-01-15T19:02:00Z" w16du:dateUtc="2025-01-15T18:02:00Z"/>
              </w:rPr>
            </w:pPr>
            <w:ins w:id="325" w:author="Mansueto James at MTCA" w:date="2025-01-15T19:02:00Z" w16du:dateUtc="2025-01-15T18:02:00Z">
              <w:r>
                <w:t>0.1581</w:t>
              </w:r>
            </w:ins>
          </w:p>
        </w:tc>
      </w:tr>
      <w:tr w:rsidR="00814AFC" w14:paraId="5F9467FC" w14:textId="77777777" w:rsidTr="003D3127">
        <w:trPr>
          <w:ins w:id="326" w:author="Mansueto James at MTCA" w:date="2025-01-15T19:02:00Z" w16du:dateUtc="2025-01-15T18:02:00Z"/>
        </w:trPr>
        <w:tc>
          <w:tcPr>
            <w:tcW w:w="2631" w:type="dxa"/>
          </w:tcPr>
          <w:p w14:paraId="6F7BE349" w14:textId="77777777" w:rsidR="00814AFC" w:rsidRDefault="00814AFC" w:rsidP="003D3127">
            <w:pPr>
              <w:rPr>
                <w:ins w:id="327" w:author="Mansueto James at MTCA" w:date="2025-01-15T19:02:00Z" w16du:dateUtc="2025-01-15T18:02:00Z"/>
              </w:rPr>
            </w:pPr>
            <w:ins w:id="328" w:author="Mansueto James at MTCA" w:date="2025-01-15T19:02:00Z" w16du:dateUtc="2025-01-15T18:02:00Z">
              <w:r>
                <w:t>log_reg__solver</w:t>
              </w:r>
            </w:ins>
          </w:p>
        </w:tc>
        <w:tc>
          <w:tcPr>
            <w:tcW w:w="2047" w:type="dxa"/>
          </w:tcPr>
          <w:p w14:paraId="7ECB658C" w14:textId="77777777" w:rsidR="00814AFC" w:rsidRDefault="00814AFC" w:rsidP="003D3127">
            <w:pPr>
              <w:rPr>
                <w:ins w:id="329" w:author="Mansueto James at MTCA" w:date="2025-01-15T19:02:00Z" w16du:dateUtc="2025-01-15T18:02:00Z"/>
              </w:rPr>
            </w:pPr>
            <w:ins w:id="330" w:author="Mansueto James at MTCA" w:date="2025-01-15T19:02:00Z" w16du:dateUtc="2025-01-15T18:02:00Z">
              <w:r>
                <w:t>'lbfgs', 'liblinear', 'saga'</w:t>
              </w:r>
            </w:ins>
          </w:p>
        </w:tc>
        <w:tc>
          <w:tcPr>
            <w:tcW w:w="2009" w:type="dxa"/>
          </w:tcPr>
          <w:p w14:paraId="5C0399C7" w14:textId="77777777" w:rsidR="00814AFC" w:rsidRDefault="00814AFC" w:rsidP="003D3127">
            <w:pPr>
              <w:rPr>
                <w:ins w:id="331" w:author="Mansueto James at MTCA" w:date="2025-01-15T19:02:00Z" w16du:dateUtc="2025-01-15T18:02:00Z"/>
              </w:rPr>
            </w:pPr>
            <w:ins w:id="332" w:author="Mansueto James at MTCA" w:date="2025-01-15T19:02:00Z" w16du:dateUtc="2025-01-15T18:02:00Z">
              <w:r>
                <w:t>Solvers to test for Logistic Regression</w:t>
              </w:r>
            </w:ins>
          </w:p>
        </w:tc>
        <w:tc>
          <w:tcPr>
            <w:tcW w:w="2329" w:type="dxa"/>
          </w:tcPr>
          <w:p w14:paraId="112F531E" w14:textId="77777777" w:rsidR="00814AFC" w:rsidRDefault="00814AFC" w:rsidP="003D3127">
            <w:pPr>
              <w:rPr>
                <w:ins w:id="333" w:author="Mansueto James at MTCA" w:date="2025-01-15T19:02:00Z" w16du:dateUtc="2025-01-15T18:02:00Z"/>
              </w:rPr>
            </w:pPr>
            <w:ins w:id="334" w:author="Mansueto James at MTCA" w:date="2025-01-15T19:02:00Z" w16du:dateUtc="2025-01-15T18:02:00Z">
              <w:r>
                <w:t>liblinear</w:t>
              </w:r>
            </w:ins>
          </w:p>
        </w:tc>
      </w:tr>
      <w:tr w:rsidR="00814AFC" w14:paraId="107D0982" w14:textId="77777777" w:rsidTr="003D3127">
        <w:trPr>
          <w:ins w:id="335" w:author="Mansueto James at MTCA" w:date="2025-01-15T19:02:00Z" w16du:dateUtc="2025-01-15T18:02:00Z"/>
        </w:trPr>
        <w:tc>
          <w:tcPr>
            <w:tcW w:w="2631" w:type="dxa"/>
          </w:tcPr>
          <w:p w14:paraId="5B661054" w14:textId="77777777" w:rsidR="00814AFC" w:rsidRDefault="00814AFC" w:rsidP="003D3127">
            <w:pPr>
              <w:rPr>
                <w:ins w:id="336" w:author="Mansueto James at MTCA" w:date="2025-01-15T19:02:00Z" w16du:dateUtc="2025-01-15T18:02:00Z"/>
              </w:rPr>
            </w:pPr>
            <w:ins w:id="337" w:author="Mansueto James at MTCA" w:date="2025-01-15T19:02:00Z" w16du:dateUtc="2025-01-15T18:02:00Z">
              <w:r>
                <w:t>log_reg__max_iter</w:t>
              </w:r>
            </w:ins>
          </w:p>
        </w:tc>
        <w:tc>
          <w:tcPr>
            <w:tcW w:w="2047" w:type="dxa"/>
          </w:tcPr>
          <w:p w14:paraId="758D41ED" w14:textId="77777777" w:rsidR="00814AFC" w:rsidRDefault="00814AFC" w:rsidP="003D3127">
            <w:pPr>
              <w:rPr>
                <w:ins w:id="338" w:author="Mansueto James at MTCA" w:date="2025-01-15T19:02:00Z" w16du:dateUtc="2025-01-15T18:02:00Z"/>
              </w:rPr>
            </w:pPr>
            <w:ins w:id="339" w:author="Mansueto James at MTCA" w:date="2025-01-15T19:02:00Z" w16du:dateUtc="2025-01-15T18:02:00Z">
              <w:r>
                <w:t>1000, 2000, 3000</w:t>
              </w:r>
            </w:ins>
          </w:p>
        </w:tc>
        <w:tc>
          <w:tcPr>
            <w:tcW w:w="2009" w:type="dxa"/>
          </w:tcPr>
          <w:p w14:paraId="47271204" w14:textId="77777777" w:rsidR="00814AFC" w:rsidRDefault="00814AFC" w:rsidP="003D3127">
            <w:pPr>
              <w:rPr>
                <w:ins w:id="340" w:author="Mansueto James at MTCA" w:date="2025-01-15T19:02:00Z" w16du:dateUtc="2025-01-15T18:02:00Z"/>
              </w:rPr>
            </w:pPr>
            <w:ins w:id="341" w:author="Mansueto James at MTCA" w:date="2025-01-15T19:02:00Z" w16du:dateUtc="2025-01-15T18:02:00Z">
              <w:r>
                <w:t>Maximum iterations for Logistic Regression</w:t>
              </w:r>
            </w:ins>
          </w:p>
        </w:tc>
        <w:tc>
          <w:tcPr>
            <w:tcW w:w="2329" w:type="dxa"/>
          </w:tcPr>
          <w:p w14:paraId="40EAF31A" w14:textId="77777777" w:rsidR="00814AFC" w:rsidRDefault="00814AFC" w:rsidP="003D3127">
            <w:pPr>
              <w:rPr>
                <w:ins w:id="342" w:author="Mansueto James at MTCA" w:date="2025-01-15T19:02:00Z" w16du:dateUtc="2025-01-15T18:02:00Z"/>
              </w:rPr>
            </w:pPr>
            <w:ins w:id="343" w:author="Mansueto James at MTCA" w:date="2025-01-15T19:02:00Z" w16du:dateUtc="2025-01-15T18:02:00Z">
              <w:r>
                <w:t>3000</w:t>
              </w:r>
            </w:ins>
          </w:p>
        </w:tc>
      </w:tr>
      <w:tr w:rsidR="00814AFC" w14:paraId="69839FB6" w14:textId="77777777" w:rsidTr="003D3127">
        <w:trPr>
          <w:ins w:id="344" w:author="Mansueto James at MTCA" w:date="2025-01-15T19:02:00Z" w16du:dateUtc="2025-01-15T18:02:00Z"/>
        </w:trPr>
        <w:tc>
          <w:tcPr>
            <w:tcW w:w="2631" w:type="dxa"/>
          </w:tcPr>
          <w:p w14:paraId="27E28AA2" w14:textId="77777777" w:rsidR="00814AFC" w:rsidRDefault="00814AFC" w:rsidP="003D3127">
            <w:pPr>
              <w:rPr>
                <w:ins w:id="345" w:author="Mansueto James at MTCA" w:date="2025-01-15T19:02:00Z" w16du:dateUtc="2025-01-15T18:02:00Z"/>
              </w:rPr>
            </w:pPr>
            <w:ins w:id="346" w:author="Mansueto James at MTCA" w:date="2025-01-15T19:02:00Z" w16du:dateUtc="2025-01-15T18:02:00Z">
              <w:r>
                <w:t>log_reg__penalty</w:t>
              </w:r>
            </w:ins>
          </w:p>
        </w:tc>
        <w:tc>
          <w:tcPr>
            <w:tcW w:w="2047" w:type="dxa"/>
          </w:tcPr>
          <w:p w14:paraId="38ED2A7D" w14:textId="77777777" w:rsidR="00814AFC" w:rsidRDefault="00814AFC" w:rsidP="003D3127">
            <w:pPr>
              <w:rPr>
                <w:ins w:id="347" w:author="Mansueto James at MTCA" w:date="2025-01-15T19:02:00Z" w16du:dateUtc="2025-01-15T18:02:00Z"/>
              </w:rPr>
            </w:pPr>
            <w:ins w:id="348" w:author="Mansueto James at MTCA" w:date="2025-01-15T19:02:00Z" w16du:dateUtc="2025-01-15T18:02:00Z">
              <w:r>
                <w:t>'l2', 'l1', None</w:t>
              </w:r>
            </w:ins>
          </w:p>
        </w:tc>
        <w:tc>
          <w:tcPr>
            <w:tcW w:w="2009" w:type="dxa"/>
          </w:tcPr>
          <w:p w14:paraId="7D83DBBE" w14:textId="77777777" w:rsidR="00814AFC" w:rsidRDefault="00814AFC" w:rsidP="003D3127">
            <w:pPr>
              <w:rPr>
                <w:ins w:id="349" w:author="Mansueto James at MTCA" w:date="2025-01-15T19:02:00Z" w16du:dateUtc="2025-01-15T18:02:00Z"/>
              </w:rPr>
            </w:pPr>
            <w:ins w:id="350" w:author="Mansueto James at MTCA" w:date="2025-01-15T19:02:00Z" w16du:dateUtc="2025-01-15T18:02:00Z">
              <w:r>
                <w:t>Penalty types for Logistic Regression</w:t>
              </w:r>
            </w:ins>
          </w:p>
        </w:tc>
        <w:tc>
          <w:tcPr>
            <w:tcW w:w="2329" w:type="dxa"/>
          </w:tcPr>
          <w:p w14:paraId="4691FC2A" w14:textId="77777777" w:rsidR="00814AFC" w:rsidRDefault="00814AFC" w:rsidP="003D3127">
            <w:pPr>
              <w:rPr>
                <w:ins w:id="351" w:author="Mansueto James at MTCA" w:date="2025-01-15T19:02:00Z" w16du:dateUtc="2025-01-15T18:02:00Z"/>
              </w:rPr>
            </w:pPr>
            <w:ins w:id="352" w:author="Mansueto James at MTCA" w:date="2025-01-15T19:02:00Z" w16du:dateUtc="2025-01-15T18:02:00Z">
              <w:r>
                <w:t>L1</w:t>
              </w:r>
            </w:ins>
          </w:p>
        </w:tc>
      </w:tr>
      <w:tr w:rsidR="00814AFC" w14:paraId="4BED0CBF" w14:textId="77777777" w:rsidTr="003D3127">
        <w:trPr>
          <w:ins w:id="353" w:author="Mansueto James at MTCA" w:date="2025-01-15T19:02:00Z" w16du:dateUtc="2025-01-15T18:02:00Z"/>
        </w:trPr>
        <w:tc>
          <w:tcPr>
            <w:tcW w:w="2631" w:type="dxa"/>
          </w:tcPr>
          <w:p w14:paraId="7992FBC1" w14:textId="77777777" w:rsidR="00814AFC" w:rsidRDefault="00814AFC" w:rsidP="003D3127">
            <w:pPr>
              <w:rPr>
                <w:ins w:id="354" w:author="Mansueto James at MTCA" w:date="2025-01-15T19:02:00Z" w16du:dateUtc="2025-01-15T18:02:00Z"/>
              </w:rPr>
            </w:pPr>
            <w:ins w:id="355" w:author="Mansueto James at MTCA" w:date="2025-01-15T19:02:00Z" w16du:dateUtc="2025-01-15T18:02:00Z">
              <w:r>
                <w:t>log_reg__class_weight</w:t>
              </w:r>
            </w:ins>
          </w:p>
        </w:tc>
        <w:tc>
          <w:tcPr>
            <w:tcW w:w="2047" w:type="dxa"/>
          </w:tcPr>
          <w:p w14:paraId="16D117DF" w14:textId="77777777" w:rsidR="00814AFC" w:rsidRDefault="00814AFC" w:rsidP="003D3127">
            <w:pPr>
              <w:rPr>
                <w:ins w:id="356" w:author="Mansueto James at MTCA" w:date="2025-01-15T19:02:00Z" w16du:dateUtc="2025-01-15T18:02:00Z"/>
              </w:rPr>
            </w:pPr>
            <w:ins w:id="357" w:author="Mansueto James at MTCA" w:date="2025-01-15T19:02:00Z" w16du:dateUtc="2025-01-15T18:02:00Z">
              <w:r>
                <w:t>'balanced', None</w:t>
              </w:r>
            </w:ins>
          </w:p>
        </w:tc>
        <w:tc>
          <w:tcPr>
            <w:tcW w:w="2009" w:type="dxa"/>
          </w:tcPr>
          <w:p w14:paraId="6E8D8A1E" w14:textId="77777777" w:rsidR="00814AFC" w:rsidRDefault="00814AFC" w:rsidP="003D3127">
            <w:pPr>
              <w:rPr>
                <w:ins w:id="358" w:author="Mansueto James at MTCA" w:date="2025-01-15T19:02:00Z" w16du:dateUtc="2025-01-15T18:02:00Z"/>
              </w:rPr>
            </w:pPr>
            <w:ins w:id="359" w:author="Mansueto James at MTCA" w:date="2025-01-15T19:02:00Z" w16du:dateUtc="2025-01-15T18:02:00Z">
              <w:r>
                <w:t>Handle class imbalance for Logistic Regression</w:t>
              </w:r>
            </w:ins>
          </w:p>
        </w:tc>
        <w:tc>
          <w:tcPr>
            <w:tcW w:w="2329" w:type="dxa"/>
          </w:tcPr>
          <w:p w14:paraId="46F8A55F" w14:textId="77777777" w:rsidR="00814AFC" w:rsidRDefault="00814AFC" w:rsidP="003D3127">
            <w:pPr>
              <w:rPr>
                <w:ins w:id="360" w:author="Mansueto James at MTCA" w:date="2025-01-15T19:02:00Z" w16du:dateUtc="2025-01-15T18:02:00Z"/>
              </w:rPr>
            </w:pPr>
            <w:ins w:id="361" w:author="Mansueto James at MTCA" w:date="2025-01-15T19:02:00Z" w16du:dateUtc="2025-01-15T18:02:00Z">
              <w:r>
                <w:t>None</w:t>
              </w:r>
            </w:ins>
          </w:p>
        </w:tc>
      </w:tr>
    </w:tbl>
    <w:p w14:paraId="600ED00E" w14:textId="77777777" w:rsidR="00814AFC" w:rsidRPr="008A26F2" w:rsidRDefault="00814AFC" w:rsidP="00814AFC">
      <w:pPr>
        <w:spacing w:before="100" w:beforeAutospacing="1" w:after="100" w:afterAutospacing="1" w:line="240" w:lineRule="auto"/>
        <w:rPr>
          <w:ins w:id="362" w:author="Mansueto James at MTCA" w:date="2025-01-15T19:02:00Z" w16du:dateUtc="2025-01-15T18:02:00Z"/>
          <w:lang w:val="es-CO"/>
        </w:rPr>
      </w:pPr>
      <w:ins w:id="363" w:author="Mansueto James at MTCA" w:date="2025-01-15T19:02:00Z" w16du:dateUtc="2025-01-15T18:02:00Z">
        <w:r w:rsidRPr="008A26F2">
          <w:rPr>
            <w:color w:val="C00000"/>
            <w:lang w:val="es-CO"/>
          </w:rPr>
          <w:br/>
        </w:r>
      </w:ins>
    </w:p>
    <w:p w14:paraId="33508CAB" w14:textId="77777777" w:rsidR="00814AFC" w:rsidRDefault="00814AFC" w:rsidP="00814AFC">
      <w:pPr>
        <w:pStyle w:val="Heading2"/>
        <w:rPr>
          <w:ins w:id="364" w:author="Mansueto James at MTCA" w:date="2025-01-15T19:02:00Z" w16du:dateUtc="2025-01-15T18:02:00Z"/>
        </w:rPr>
      </w:pPr>
      <w:ins w:id="365" w:author="Mansueto James at MTCA" w:date="2025-01-15T19:02:00Z" w16du:dateUtc="2025-01-15T18:02:00Z">
        <w:r w:rsidRPr="000E30D7">
          <w:t xml:space="preserve">4.3 </w:t>
        </w:r>
        <w:r>
          <w:t>Compare the results and insights from these models using the appropriate metrics.</w:t>
        </w:r>
      </w:ins>
    </w:p>
    <w:p w14:paraId="34313EF5" w14:textId="77777777" w:rsidR="00814AFC" w:rsidRDefault="00814AFC" w:rsidP="00814AFC">
      <w:pPr>
        <w:rPr>
          <w:ins w:id="366" w:author="Mansueto James at MTCA" w:date="2025-01-15T19:02:00Z" w16du:dateUtc="2025-01-15T18:02:00Z"/>
        </w:rPr>
      </w:pPr>
      <w:ins w:id="367" w:author="Mansueto James at MTCA" w:date="2025-01-15T19:02:00Z" w16du:dateUtc="2025-01-15T18:02:00Z">
        <w:r>
          <w:t xml:space="preserve">Following an analysis of results of the Confusion Matrix and an analysis of the Logit Regression results (examination of model fit through LLR p-value, coefficients, and respective p-values) it was concluded that whilst the model only explains 4.89% of the variance in the output, the LLR p-value suggests that the model is a better fit than a model which includes only the intercept (the null model). </w:t>
        </w:r>
      </w:ins>
    </w:p>
    <w:p w14:paraId="604917BE" w14:textId="77777777" w:rsidR="00814AFC" w:rsidRDefault="00814AFC" w:rsidP="00814AFC">
      <w:pPr>
        <w:rPr>
          <w:ins w:id="368" w:author="Mansueto James at MTCA" w:date="2025-01-15T19:02:00Z" w16du:dateUtc="2025-01-15T18:02:00Z"/>
        </w:rPr>
      </w:pPr>
      <w:ins w:id="369" w:author="Mansueto James at MTCA" w:date="2025-01-15T19:02:00Z" w16du:dateUtc="2025-01-15T18:02:00Z">
        <w:r>
          <w:t>In addition, the model provides some interesting insights. For example, compared to the reference category:</w:t>
        </w:r>
      </w:ins>
    </w:p>
    <w:p w14:paraId="6F20AC96" w14:textId="77777777" w:rsidR="00814AFC" w:rsidRDefault="00814AFC" w:rsidP="00814AFC">
      <w:pPr>
        <w:pStyle w:val="ListParagraph"/>
        <w:numPr>
          <w:ilvl w:val="0"/>
          <w:numId w:val="14"/>
        </w:numPr>
        <w:spacing w:line="278" w:lineRule="auto"/>
        <w:rPr>
          <w:ins w:id="370" w:author="Mansueto James at MTCA" w:date="2025-01-15T19:02:00Z" w16du:dateUtc="2025-01-15T18:02:00Z"/>
        </w:rPr>
      </w:pPr>
      <w:ins w:id="371" w:author="Mansueto James at MTCA" w:date="2025-01-15T19:02:00Z" w16du:dateUtc="2025-01-15T18:02:00Z">
        <w:r>
          <w:t>being in the South increases the log odds of a weapon being a firearm by 0.28, whilst being in the Northeast decreases the log odds of a weapon being a firearm by 0.42.</w:t>
        </w:r>
      </w:ins>
    </w:p>
    <w:p w14:paraId="5389EB28" w14:textId="77777777" w:rsidR="00814AFC" w:rsidRDefault="00814AFC" w:rsidP="00814AFC">
      <w:pPr>
        <w:pStyle w:val="ListParagraph"/>
        <w:numPr>
          <w:ilvl w:val="0"/>
          <w:numId w:val="14"/>
        </w:numPr>
        <w:spacing w:line="278" w:lineRule="auto"/>
        <w:rPr>
          <w:ins w:id="372" w:author="Mansueto James at MTCA" w:date="2025-01-15T19:02:00Z" w16du:dateUtc="2025-01-15T18:02:00Z"/>
        </w:rPr>
      </w:pPr>
      <w:ins w:id="373" w:author="Mansueto James at MTCA" w:date="2025-01-15T19:02:00Z" w16du:dateUtc="2025-01-15T18:02:00Z">
        <w:r>
          <w:t>being a Family member decreases the log odds of a weapon being a firearm by 0.28, whilst being a lover increases the log odds of a weapon being a firearm by 0.5.</w:t>
        </w:r>
      </w:ins>
    </w:p>
    <w:p w14:paraId="6D0F3053" w14:textId="77777777" w:rsidR="00814AFC" w:rsidRDefault="00814AFC" w:rsidP="00814AFC">
      <w:pPr>
        <w:pStyle w:val="ListParagraph"/>
        <w:numPr>
          <w:ilvl w:val="0"/>
          <w:numId w:val="14"/>
        </w:numPr>
        <w:spacing w:line="278" w:lineRule="auto"/>
        <w:rPr>
          <w:ins w:id="374" w:author="Mansueto James at MTCA" w:date="2025-01-15T19:02:00Z" w16du:dateUtc="2025-01-15T18:02:00Z"/>
        </w:rPr>
      </w:pPr>
      <w:ins w:id="375" w:author="Mansueto James at MTCA" w:date="2025-01-15T19:02:00Z" w16du:dateUtc="2025-01-15T18:02:00Z">
        <w:r>
          <w:t>where the perpetrator is a male, the log odds of a weapon being a firearm increase by 0.70, compared to when the perpetrator is a female.</w:t>
        </w:r>
      </w:ins>
    </w:p>
    <w:p w14:paraId="7ABDD556" w14:textId="77777777" w:rsidR="00814AFC" w:rsidRDefault="00814AFC" w:rsidP="00814AFC">
      <w:pPr>
        <w:pStyle w:val="ListParagraph"/>
        <w:numPr>
          <w:ilvl w:val="0"/>
          <w:numId w:val="14"/>
        </w:numPr>
        <w:spacing w:line="278" w:lineRule="auto"/>
        <w:rPr>
          <w:ins w:id="376" w:author="Mansueto James at MTCA" w:date="2025-01-15T19:02:00Z" w16du:dateUtc="2025-01-15T18:02:00Z"/>
        </w:rPr>
      </w:pPr>
      <w:ins w:id="377" w:author="Mansueto James at MTCA" w:date="2025-01-15T19:02:00Z" w16du:dateUtc="2025-01-15T18:02:00Z">
        <w:r>
          <w:t>Where the victim is a male, the log odds of a weapon being a firearm increase by 0.67, compared to when the victim is a female.</w:t>
        </w:r>
      </w:ins>
    </w:p>
    <w:p w14:paraId="5FAE47BD" w14:textId="77777777" w:rsidR="00814AFC" w:rsidRPr="00F6371B" w:rsidRDefault="00814AFC" w:rsidP="00814AFC">
      <w:pPr>
        <w:rPr>
          <w:ins w:id="378" w:author="Mansueto James at MTCA" w:date="2025-01-15T19:02:00Z" w16du:dateUtc="2025-01-15T18:02:00Z"/>
        </w:rPr>
      </w:pPr>
      <w:ins w:id="379" w:author="Mansueto James at MTCA" w:date="2025-01-15T19:02:00Z" w16du:dateUtc="2025-01-15T18:02:00Z">
        <w:r>
          <w:lastRenderedPageBreak/>
          <w:t>As the victim age (scaled) increases, the use of firearm decreases possibly implying that the older people get, the less they offer resistance, and firearms are less the weapon of choice.</w:t>
        </w:r>
      </w:ins>
    </w:p>
    <w:p w14:paraId="3C031579" w14:textId="77777777" w:rsidR="00814AFC" w:rsidRPr="000E30D7" w:rsidRDefault="00814AFC" w:rsidP="00814AFC">
      <w:pPr>
        <w:pStyle w:val="Heading3"/>
        <w:rPr>
          <w:ins w:id="380" w:author="Mansueto James at MTCA" w:date="2025-01-15T19:02:00Z" w16du:dateUtc="2025-01-15T18:02:00Z"/>
        </w:rPr>
      </w:pPr>
      <w:ins w:id="381" w:author="Mansueto James at MTCA" w:date="2025-01-15T19:02:00Z" w16du:dateUtc="2025-01-15T18:02:00Z">
        <w:r w:rsidRPr="000E30D7">
          <w:t>4.3.1Algorithms compared (initial experiments)</w:t>
        </w:r>
      </w:ins>
    </w:p>
    <w:tbl>
      <w:tblPr>
        <w:tblW w:w="0" w:type="auto"/>
        <w:tblCellSpacing w:w="15"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6"/>
        <w:gridCol w:w="1168"/>
        <w:gridCol w:w="1136"/>
        <w:gridCol w:w="1090"/>
        <w:gridCol w:w="1136"/>
        <w:gridCol w:w="1211"/>
        <w:gridCol w:w="1103"/>
        <w:gridCol w:w="1149"/>
        <w:gridCol w:w="1000"/>
      </w:tblGrid>
      <w:tr w:rsidR="00814AFC" w:rsidRPr="003B0211" w14:paraId="6BA2577D" w14:textId="77777777" w:rsidTr="003D3127">
        <w:trPr>
          <w:gridBefore w:val="1"/>
          <w:tblHeader/>
          <w:tblCellSpacing w:w="15" w:type="dxa"/>
          <w:ins w:id="382" w:author="Mansueto James at MTCA" w:date="2025-01-15T19:02:00Z" w16du:dateUtc="2025-01-15T18:02:00Z"/>
        </w:trPr>
        <w:tc>
          <w:tcPr>
            <w:tcW w:w="0" w:type="auto"/>
            <w:vAlign w:val="center"/>
            <w:hideMark/>
          </w:tcPr>
          <w:p w14:paraId="5D5B8771" w14:textId="77777777" w:rsidR="00814AFC" w:rsidRPr="000E30D7" w:rsidRDefault="00814AFC" w:rsidP="003D3127">
            <w:pPr>
              <w:spacing w:line="240" w:lineRule="auto"/>
              <w:jc w:val="center"/>
              <w:rPr>
                <w:ins w:id="383" w:author="Mansueto James at MTCA" w:date="2025-01-15T19:02:00Z" w16du:dateUtc="2025-01-15T18:02:00Z"/>
              </w:rPr>
            </w:pPr>
            <w:ins w:id="384" w:author="Mansueto James at MTCA" w:date="2025-01-15T19:02:00Z" w16du:dateUtc="2025-01-15T18:02:00Z">
              <w:r w:rsidRPr="000E30D7">
                <w:t>Model</w:t>
              </w:r>
            </w:ins>
          </w:p>
        </w:tc>
        <w:tc>
          <w:tcPr>
            <w:tcW w:w="0" w:type="auto"/>
            <w:vAlign w:val="center"/>
            <w:hideMark/>
          </w:tcPr>
          <w:p w14:paraId="1B67D4A4" w14:textId="77777777" w:rsidR="00814AFC" w:rsidRPr="000E30D7" w:rsidRDefault="00814AFC" w:rsidP="003D3127">
            <w:pPr>
              <w:spacing w:line="240" w:lineRule="auto"/>
              <w:jc w:val="center"/>
              <w:rPr>
                <w:ins w:id="385" w:author="Mansueto James at MTCA" w:date="2025-01-15T19:02:00Z" w16du:dateUtc="2025-01-15T18:02:00Z"/>
              </w:rPr>
            </w:pPr>
            <w:ins w:id="386" w:author="Mansueto James at MTCA" w:date="2025-01-15T19:02:00Z" w16du:dateUtc="2025-01-15T18:02:00Z">
              <w:r w:rsidRPr="000E30D7">
                <w:t>Precision (Firearm)</w:t>
              </w:r>
            </w:ins>
          </w:p>
        </w:tc>
        <w:tc>
          <w:tcPr>
            <w:tcW w:w="0" w:type="auto"/>
            <w:vAlign w:val="center"/>
            <w:hideMark/>
          </w:tcPr>
          <w:p w14:paraId="79556234" w14:textId="77777777" w:rsidR="00814AFC" w:rsidRPr="000E30D7" w:rsidRDefault="00814AFC" w:rsidP="003D3127">
            <w:pPr>
              <w:spacing w:line="240" w:lineRule="auto"/>
              <w:jc w:val="center"/>
              <w:rPr>
                <w:ins w:id="387" w:author="Mansueto James at MTCA" w:date="2025-01-15T19:02:00Z" w16du:dateUtc="2025-01-15T18:02:00Z"/>
              </w:rPr>
            </w:pPr>
            <w:ins w:id="388" w:author="Mansueto James at MTCA" w:date="2025-01-15T19:02:00Z" w16du:dateUtc="2025-01-15T18:02:00Z">
              <w:r w:rsidRPr="000E30D7">
                <w:t>Recall (Firearm)</w:t>
              </w:r>
            </w:ins>
          </w:p>
        </w:tc>
        <w:tc>
          <w:tcPr>
            <w:tcW w:w="0" w:type="auto"/>
            <w:vAlign w:val="center"/>
            <w:hideMark/>
          </w:tcPr>
          <w:p w14:paraId="5BA561CB" w14:textId="77777777" w:rsidR="00814AFC" w:rsidRPr="000E30D7" w:rsidRDefault="00814AFC" w:rsidP="003D3127">
            <w:pPr>
              <w:spacing w:line="240" w:lineRule="auto"/>
              <w:jc w:val="center"/>
              <w:rPr>
                <w:ins w:id="389" w:author="Mansueto James at MTCA" w:date="2025-01-15T19:02:00Z" w16du:dateUtc="2025-01-15T18:02:00Z"/>
              </w:rPr>
            </w:pPr>
            <w:ins w:id="390" w:author="Mansueto James at MTCA" w:date="2025-01-15T19:02:00Z" w16du:dateUtc="2025-01-15T18:02:00Z">
              <w:r w:rsidRPr="000E30D7">
                <w:t>F1-Score (Firearm)</w:t>
              </w:r>
            </w:ins>
          </w:p>
        </w:tc>
        <w:tc>
          <w:tcPr>
            <w:tcW w:w="0" w:type="auto"/>
            <w:vAlign w:val="center"/>
            <w:hideMark/>
          </w:tcPr>
          <w:p w14:paraId="72A5A127" w14:textId="77777777" w:rsidR="00814AFC" w:rsidRPr="000E30D7" w:rsidRDefault="00814AFC" w:rsidP="003D3127">
            <w:pPr>
              <w:spacing w:line="240" w:lineRule="auto"/>
              <w:jc w:val="center"/>
              <w:rPr>
                <w:ins w:id="391" w:author="Mansueto James at MTCA" w:date="2025-01-15T19:02:00Z" w16du:dateUtc="2025-01-15T18:02:00Z"/>
              </w:rPr>
            </w:pPr>
            <w:ins w:id="392" w:author="Mansueto James at MTCA" w:date="2025-01-15T19:02:00Z" w16du:dateUtc="2025-01-15T18:02:00Z">
              <w:r w:rsidRPr="000E30D7">
                <w:t>Precision (</w:t>
              </w:r>
              <w:proofErr w:type="gramStart"/>
              <w:r w:rsidRPr="000E30D7">
                <w:t>Non-Firearm</w:t>
              </w:r>
              <w:proofErr w:type="gramEnd"/>
              <w:r w:rsidRPr="000E30D7">
                <w:t>)</w:t>
              </w:r>
            </w:ins>
          </w:p>
        </w:tc>
        <w:tc>
          <w:tcPr>
            <w:tcW w:w="0" w:type="auto"/>
            <w:vAlign w:val="center"/>
            <w:hideMark/>
          </w:tcPr>
          <w:p w14:paraId="57245166" w14:textId="77777777" w:rsidR="00814AFC" w:rsidRPr="000E30D7" w:rsidRDefault="00814AFC" w:rsidP="003D3127">
            <w:pPr>
              <w:spacing w:line="240" w:lineRule="auto"/>
              <w:jc w:val="center"/>
              <w:rPr>
                <w:ins w:id="393" w:author="Mansueto James at MTCA" w:date="2025-01-15T19:02:00Z" w16du:dateUtc="2025-01-15T18:02:00Z"/>
              </w:rPr>
            </w:pPr>
            <w:ins w:id="394" w:author="Mansueto James at MTCA" w:date="2025-01-15T19:02:00Z" w16du:dateUtc="2025-01-15T18:02:00Z">
              <w:r w:rsidRPr="000E30D7">
                <w:t>Recall (</w:t>
              </w:r>
              <w:proofErr w:type="gramStart"/>
              <w:r w:rsidRPr="000E30D7">
                <w:t>Non-Firearm</w:t>
              </w:r>
              <w:proofErr w:type="gramEnd"/>
              <w:r w:rsidRPr="000E30D7">
                <w:t>)</w:t>
              </w:r>
            </w:ins>
          </w:p>
        </w:tc>
        <w:tc>
          <w:tcPr>
            <w:tcW w:w="0" w:type="auto"/>
            <w:vAlign w:val="center"/>
            <w:hideMark/>
          </w:tcPr>
          <w:p w14:paraId="27539631" w14:textId="77777777" w:rsidR="00814AFC" w:rsidRPr="000E30D7" w:rsidRDefault="00814AFC" w:rsidP="003D3127">
            <w:pPr>
              <w:spacing w:line="240" w:lineRule="auto"/>
              <w:jc w:val="center"/>
              <w:rPr>
                <w:ins w:id="395" w:author="Mansueto James at MTCA" w:date="2025-01-15T19:02:00Z" w16du:dateUtc="2025-01-15T18:02:00Z"/>
              </w:rPr>
            </w:pPr>
            <w:ins w:id="396" w:author="Mansueto James at MTCA" w:date="2025-01-15T19:02:00Z" w16du:dateUtc="2025-01-15T18:02:00Z">
              <w:r w:rsidRPr="000E30D7">
                <w:t>F1-Score (Non-Firearm)</w:t>
              </w:r>
            </w:ins>
          </w:p>
        </w:tc>
        <w:tc>
          <w:tcPr>
            <w:tcW w:w="0" w:type="auto"/>
            <w:vAlign w:val="center"/>
            <w:hideMark/>
          </w:tcPr>
          <w:p w14:paraId="4CB58B00" w14:textId="77777777" w:rsidR="00814AFC" w:rsidRPr="000E30D7" w:rsidRDefault="00814AFC" w:rsidP="003D3127">
            <w:pPr>
              <w:spacing w:line="240" w:lineRule="auto"/>
              <w:jc w:val="center"/>
              <w:rPr>
                <w:ins w:id="397" w:author="Mansueto James at MTCA" w:date="2025-01-15T19:02:00Z" w16du:dateUtc="2025-01-15T18:02:00Z"/>
              </w:rPr>
            </w:pPr>
            <w:ins w:id="398" w:author="Mansueto James at MTCA" w:date="2025-01-15T19:02:00Z" w16du:dateUtc="2025-01-15T18:02:00Z">
              <w:r w:rsidRPr="000E30D7">
                <w:t>Accuracy</w:t>
              </w:r>
            </w:ins>
          </w:p>
        </w:tc>
      </w:tr>
      <w:tr w:rsidR="00814AFC" w:rsidRPr="00F61A27" w14:paraId="7DF882E9" w14:textId="77777777" w:rsidTr="003D3127">
        <w:trPr>
          <w:gridBefore w:val="1"/>
          <w:tblCellSpacing w:w="15" w:type="dxa"/>
          <w:ins w:id="399" w:author="Mansueto James at MTCA" w:date="2025-01-15T19:02:00Z" w16du:dateUtc="2025-01-15T18:02:00Z"/>
        </w:trPr>
        <w:tc>
          <w:tcPr>
            <w:tcW w:w="0" w:type="auto"/>
            <w:vAlign w:val="center"/>
            <w:hideMark/>
          </w:tcPr>
          <w:p w14:paraId="4E03441B" w14:textId="77777777" w:rsidR="00814AFC" w:rsidRPr="00F61A27" w:rsidRDefault="00814AFC" w:rsidP="003D3127">
            <w:pPr>
              <w:spacing w:line="240" w:lineRule="auto"/>
              <w:rPr>
                <w:ins w:id="400" w:author="Mansueto James at MTCA" w:date="2025-01-15T19:02:00Z" w16du:dateUtc="2025-01-15T18:02:00Z"/>
                <w:color w:val="C00000"/>
              </w:rPr>
            </w:pPr>
            <w:ins w:id="401" w:author="Mansueto James at MTCA" w:date="2025-01-15T19:02:00Z" w16du:dateUtc="2025-01-15T18:02:00Z">
              <w:r w:rsidRPr="00F61A27">
                <w:rPr>
                  <w:color w:val="C00000"/>
                </w:rPr>
                <w:t>Random Forest</w:t>
              </w:r>
            </w:ins>
          </w:p>
        </w:tc>
        <w:tc>
          <w:tcPr>
            <w:tcW w:w="0" w:type="auto"/>
            <w:vAlign w:val="center"/>
            <w:hideMark/>
          </w:tcPr>
          <w:p w14:paraId="6E5896A6" w14:textId="77777777" w:rsidR="00814AFC" w:rsidRPr="00F61A27" w:rsidRDefault="00814AFC" w:rsidP="003D3127">
            <w:pPr>
              <w:spacing w:line="240" w:lineRule="auto"/>
              <w:rPr>
                <w:ins w:id="402" w:author="Mansueto James at MTCA" w:date="2025-01-15T19:02:00Z" w16du:dateUtc="2025-01-15T18:02:00Z"/>
                <w:color w:val="C00000"/>
              </w:rPr>
            </w:pPr>
            <w:ins w:id="403" w:author="Mansueto James at MTCA" w:date="2025-01-15T19:02:00Z" w16du:dateUtc="2025-01-15T18:02:00Z">
              <w:r w:rsidRPr="00F61A27">
                <w:rPr>
                  <w:color w:val="C00000"/>
                </w:rPr>
                <w:t>0.85</w:t>
              </w:r>
            </w:ins>
          </w:p>
        </w:tc>
        <w:tc>
          <w:tcPr>
            <w:tcW w:w="0" w:type="auto"/>
            <w:vAlign w:val="center"/>
            <w:hideMark/>
          </w:tcPr>
          <w:p w14:paraId="57984C26" w14:textId="77777777" w:rsidR="00814AFC" w:rsidRPr="00F61A27" w:rsidRDefault="00814AFC" w:rsidP="003D3127">
            <w:pPr>
              <w:spacing w:line="240" w:lineRule="auto"/>
              <w:rPr>
                <w:ins w:id="404" w:author="Mansueto James at MTCA" w:date="2025-01-15T19:02:00Z" w16du:dateUtc="2025-01-15T18:02:00Z"/>
                <w:color w:val="C00000"/>
              </w:rPr>
            </w:pPr>
            <w:ins w:id="405" w:author="Mansueto James at MTCA" w:date="2025-01-15T19:02:00Z" w16du:dateUtc="2025-01-15T18:02:00Z">
              <w:r w:rsidRPr="00F61A27">
                <w:rPr>
                  <w:color w:val="C00000"/>
                </w:rPr>
                <w:t>0.86</w:t>
              </w:r>
            </w:ins>
          </w:p>
        </w:tc>
        <w:tc>
          <w:tcPr>
            <w:tcW w:w="0" w:type="auto"/>
            <w:vAlign w:val="center"/>
            <w:hideMark/>
          </w:tcPr>
          <w:p w14:paraId="08AE32BD" w14:textId="77777777" w:rsidR="00814AFC" w:rsidRPr="00F61A27" w:rsidRDefault="00814AFC" w:rsidP="003D3127">
            <w:pPr>
              <w:spacing w:line="240" w:lineRule="auto"/>
              <w:rPr>
                <w:ins w:id="406" w:author="Mansueto James at MTCA" w:date="2025-01-15T19:02:00Z" w16du:dateUtc="2025-01-15T18:02:00Z"/>
                <w:color w:val="C00000"/>
              </w:rPr>
            </w:pPr>
            <w:ins w:id="407" w:author="Mansueto James at MTCA" w:date="2025-01-15T19:02:00Z" w16du:dateUtc="2025-01-15T18:02:00Z">
              <w:r w:rsidRPr="00F61A27">
                <w:rPr>
                  <w:color w:val="C00000"/>
                </w:rPr>
                <w:t>0.86</w:t>
              </w:r>
            </w:ins>
          </w:p>
        </w:tc>
        <w:tc>
          <w:tcPr>
            <w:tcW w:w="0" w:type="auto"/>
            <w:vAlign w:val="center"/>
            <w:hideMark/>
          </w:tcPr>
          <w:p w14:paraId="1DDD237A" w14:textId="77777777" w:rsidR="00814AFC" w:rsidRPr="00F61A27" w:rsidRDefault="00814AFC" w:rsidP="003D3127">
            <w:pPr>
              <w:spacing w:line="240" w:lineRule="auto"/>
              <w:rPr>
                <w:ins w:id="408" w:author="Mansueto James at MTCA" w:date="2025-01-15T19:02:00Z" w16du:dateUtc="2025-01-15T18:02:00Z"/>
                <w:color w:val="C00000"/>
              </w:rPr>
            </w:pPr>
            <w:ins w:id="409" w:author="Mansueto James at MTCA" w:date="2025-01-15T19:02:00Z" w16du:dateUtc="2025-01-15T18:02:00Z">
              <w:r w:rsidRPr="00F61A27">
                <w:rPr>
                  <w:color w:val="C00000"/>
                </w:rPr>
                <w:t>0.74</w:t>
              </w:r>
            </w:ins>
          </w:p>
        </w:tc>
        <w:tc>
          <w:tcPr>
            <w:tcW w:w="0" w:type="auto"/>
            <w:vAlign w:val="center"/>
            <w:hideMark/>
          </w:tcPr>
          <w:p w14:paraId="47A6B63E" w14:textId="77777777" w:rsidR="00814AFC" w:rsidRPr="00F61A27" w:rsidRDefault="00814AFC" w:rsidP="003D3127">
            <w:pPr>
              <w:spacing w:line="240" w:lineRule="auto"/>
              <w:rPr>
                <w:ins w:id="410" w:author="Mansueto James at MTCA" w:date="2025-01-15T19:02:00Z" w16du:dateUtc="2025-01-15T18:02:00Z"/>
                <w:color w:val="C00000"/>
              </w:rPr>
            </w:pPr>
            <w:ins w:id="411" w:author="Mansueto James at MTCA" w:date="2025-01-15T19:02:00Z" w16du:dateUtc="2025-01-15T18:02:00Z">
              <w:r w:rsidRPr="00F61A27">
                <w:rPr>
                  <w:color w:val="C00000"/>
                </w:rPr>
                <w:t>0.72</w:t>
              </w:r>
            </w:ins>
          </w:p>
        </w:tc>
        <w:tc>
          <w:tcPr>
            <w:tcW w:w="0" w:type="auto"/>
            <w:vAlign w:val="center"/>
            <w:hideMark/>
          </w:tcPr>
          <w:p w14:paraId="61AA47D5" w14:textId="77777777" w:rsidR="00814AFC" w:rsidRPr="00F61A27" w:rsidRDefault="00814AFC" w:rsidP="003D3127">
            <w:pPr>
              <w:spacing w:line="240" w:lineRule="auto"/>
              <w:rPr>
                <w:ins w:id="412" w:author="Mansueto James at MTCA" w:date="2025-01-15T19:02:00Z" w16du:dateUtc="2025-01-15T18:02:00Z"/>
                <w:color w:val="C00000"/>
              </w:rPr>
            </w:pPr>
            <w:ins w:id="413" w:author="Mansueto James at MTCA" w:date="2025-01-15T19:02:00Z" w16du:dateUtc="2025-01-15T18:02:00Z">
              <w:r w:rsidRPr="00F61A27">
                <w:rPr>
                  <w:color w:val="C00000"/>
                </w:rPr>
                <w:t>0.73</w:t>
              </w:r>
            </w:ins>
          </w:p>
        </w:tc>
        <w:tc>
          <w:tcPr>
            <w:tcW w:w="0" w:type="auto"/>
            <w:vAlign w:val="center"/>
            <w:hideMark/>
          </w:tcPr>
          <w:p w14:paraId="5C929204" w14:textId="77777777" w:rsidR="00814AFC" w:rsidRPr="00F61A27" w:rsidRDefault="00814AFC" w:rsidP="003D3127">
            <w:pPr>
              <w:spacing w:line="240" w:lineRule="auto"/>
              <w:rPr>
                <w:ins w:id="414" w:author="Mansueto James at MTCA" w:date="2025-01-15T19:02:00Z" w16du:dateUtc="2025-01-15T18:02:00Z"/>
                <w:color w:val="C00000"/>
              </w:rPr>
            </w:pPr>
            <w:ins w:id="415" w:author="Mansueto James at MTCA" w:date="2025-01-15T19:02:00Z" w16du:dateUtc="2025-01-15T18:02:00Z">
              <w:r w:rsidRPr="00F61A27">
                <w:rPr>
                  <w:color w:val="C00000"/>
                </w:rPr>
                <w:t>0.81</w:t>
              </w:r>
            </w:ins>
          </w:p>
        </w:tc>
      </w:tr>
      <w:tr w:rsidR="00814AFC" w:rsidRPr="00F61A27" w14:paraId="14C59EE1" w14:textId="77777777" w:rsidTr="003D3127">
        <w:trPr>
          <w:gridBefore w:val="1"/>
          <w:tblCellSpacing w:w="15" w:type="dxa"/>
          <w:ins w:id="416" w:author="Mansueto James at MTCA" w:date="2025-01-15T19:02:00Z" w16du:dateUtc="2025-01-15T18:02:00Z"/>
        </w:trPr>
        <w:tc>
          <w:tcPr>
            <w:tcW w:w="0" w:type="auto"/>
            <w:vAlign w:val="center"/>
            <w:hideMark/>
          </w:tcPr>
          <w:p w14:paraId="41C30E38" w14:textId="77777777" w:rsidR="00814AFC" w:rsidRPr="00F61A27" w:rsidRDefault="00814AFC" w:rsidP="003D3127">
            <w:pPr>
              <w:spacing w:line="240" w:lineRule="auto"/>
              <w:rPr>
                <w:ins w:id="417" w:author="Mansueto James at MTCA" w:date="2025-01-15T19:02:00Z" w16du:dateUtc="2025-01-15T18:02:00Z"/>
                <w:color w:val="C00000"/>
              </w:rPr>
            </w:pPr>
            <w:proofErr w:type="spellStart"/>
            <w:ins w:id="418" w:author="Mansueto James at MTCA" w:date="2025-01-15T19:02:00Z" w16du:dateUtc="2025-01-15T18:02:00Z">
              <w:r w:rsidRPr="00F61A27">
                <w:rPr>
                  <w:color w:val="C00000"/>
                </w:rPr>
                <w:t>XGBoost</w:t>
              </w:r>
              <w:proofErr w:type="spellEnd"/>
            </w:ins>
          </w:p>
        </w:tc>
        <w:tc>
          <w:tcPr>
            <w:tcW w:w="0" w:type="auto"/>
            <w:vAlign w:val="center"/>
            <w:hideMark/>
          </w:tcPr>
          <w:p w14:paraId="730551A2" w14:textId="77777777" w:rsidR="00814AFC" w:rsidRPr="00F61A27" w:rsidRDefault="00814AFC" w:rsidP="003D3127">
            <w:pPr>
              <w:spacing w:line="240" w:lineRule="auto"/>
              <w:rPr>
                <w:ins w:id="419" w:author="Mansueto James at MTCA" w:date="2025-01-15T19:02:00Z" w16du:dateUtc="2025-01-15T18:02:00Z"/>
                <w:color w:val="C00000"/>
              </w:rPr>
            </w:pPr>
            <w:ins w:id="420" w:author="Mansueto James at MTCA" w:date="2025-01-15T19:02:00Z" w16du:dateUtc="2025-01-15T18:02:00Z">
              <w:r w:rsidRPr="00F61A27">
                <w:rPr>
                  <w:color w:val="C00000"/>
                </w:rPr>
                <w:t>0.73</w:t>
              </w:r>
            </w:ins>
          </w:p>
        </w:tc>
        <w:tc>
          <w:tcPr>
            <w:tcW w:w="0" w:type="auto"/>
            <w:vAlign w:val="center"/>
            <w:hideMark/>
          </w:tcPr>
          <w:p w14:paraId="2E19A525" w14:textId="77777777" w:rsidR="00814AFC" w:rsidRPr="00F61A27" w:rsidRDefault="00814AFC" w:rsidP="003D3127">
            <w:pPr>
              <w:spacing w:line="240" w:lineRule="auto"/>
              <w:rPr>
                <w:ins w:id="421" w:author="Mansueto James at MTCA" w:date="2025-01-15T19:02:00Z" w16du:dateUtc="2025-01-15T18:02:00Z"/>
                <w:color w:val="C00000"/>
              </w:rPr>
            </w:pPr>
            <w:ins w:id="422" w:author="Mansueto James at MTCA" w:date="2025-01-15T19:02:00Z" w16du:dateUtc="2025-01-15T18:02:00Z">
              <w:r w:rsidRPr="00F61A27">
                <w:rPr>
                  <w:color w:val="C00000"/>
                </w:rPr>
                <w:t>0.92</w:t>
              </w:r>
            </w:ins>
          </w:p>
        </w:tc>
        <w:tc>
          <w:tcPr>
            <w:tcW w:w="0" w:type="auto"/>
            <w:vAlign w:val="center"/>
            <w:hideMark/>
          </w:tcPr>
          <w:p w14:paraId="28E1487F" w14:textId="77777777" w:rsidR="00814AFC" w:rsidRPr="00F61A27" w:rsidRDefault="00814AFC" w:rsidP="003D3127">
            <w:pPr>
              <w:spacing w:line="240" w:lineRule="auto"/>
              <w:rPr>
                <w:ins w:id="423" w:author="Mansueto James at MTCA" w:date="2025-01-15T19:02:00Z" w16du:dateUtc="2025-01-15T18:02:00Z"/>
                <w:color w:val="C00000"/>
              </w:rPr>
            </w:pPr>
            <w:ins w:id="424" w:author="Mansueto James at MTCA" w:date="2025-01-15T19:02:00Z" w16du:dateUtc="2025-01-15T18:02:00Z">
              <w:r w:rsidRPr="00F61A27">
                <w:rPr>
                  <w:color w:val="C00000"/>
                </w:rPr>
                <w:t>0.82</w:t>
              </w:r>
            </w:ins>
          </w:p>
        </w:tc>
        <w:tc>
          <w:tcPr>
            <w:tcW w:w="0" w:type="auto"/>
            <w:vAlign w:val="center"/>
            <w:hideMark/>
          </w:tcPr>
          <w:p w14:paraId="65A6F19F" w14:textId="77777777" w:rsidR="00814AFC" w:rsidRPr="00F61A27" w:rsidRDefault="00814AFC" w:rsidP="003D3127">
            <w:pPr>
              <w:spacing w:line="240" w:lineRule="auto"/>
              <w:rPr>
                <w:ins w:id="425" w:author="Mansueto James at MTCA" w:date="2025-01-15T19:02:00Z" w16du:dateUtc="2025-01-15T18:02:00Z"/>
                <w:color w:val="C00000"/>
              </w:rPr>
            </w:pPr>
            <w:ins w:id="426" w:author="Mansueto James at MTCA" w:date="2025-01-15T19:02:00Z" w16du:dateUtc="2025-01-15T18:02:00Z">
              <w:r w:rsidRPr="00F61A27">
                <w:rPr>
                  <w:color w:val="C00000"/>
                </w:rPr>
                <w:t>0.71</w:t>
              </w:r>
            </w:ins>
          </w:p>
        </w:tc>
        <w:tc>
          <w:tcPr>
            <w:tcW w:w="0" w:type="auto"/>
            <w:vAlign w:val="center"/>
            <w:hideMark/>
          </w:tcPr>
          <w:p w14:paraId="50905786" w14:textId="77777777" w:rsidR="00814AFC" w:rsidRPr="00F61A27" w:rsidRDefault="00814AFC" w:rsidP="003D3127">
            <w:pPr>
              <w:spacing w:line="240" w:lineRule="auto"/>
              <w:rPr>
                <w:ins w:id="427" w:author="Mansueto James at MTCA" w:date="2025-01-15T19:02:00Z" w16du:dateUtc="2025-01-15T18:02:00Z"/>
                <w:color w:val="C00000"/>
              </w:rPr>
            </w:pPr>
            <w:ins w:id="428" w:author="Mansueto James at MTCA" w:date="2025-01-15T19:02:00Z" w16du:dateUtc="2025-01-15T18:02:00Z">
              <w:r w:rsidRPr="00F61A27">
                <w:rPr>
                  <w:color w:val="C00000"/>
                </w:rPr>
                <w:t>0.36</w:t>
              </w:r>
            </w:ins>
          </w:p>
        </w:tc>
        <w:tc>
          <w:tcPr>
            <w:tcW w:w="0" w:type="auto"/>
            <w:vAlign w:val="center"/>
            <w:hideMark/>
          </w:tcPr>
          <w:p w14:paraId="4C7A85B2" w14:textId="77777777" w:rsidR="00814AFC" w:rsidRPr="00F61A27" w:rsidRDefault="00814AFC" w:rsidP="003D3127">
            <w:pPr>
              <w:spacing w:line="240" w:lineRule="auto"/>
              <w:rPr>
                <w:ins w:id="429" w:author="Mansueto James at MTCA" w:date="2025-01-15T19:02:00Z" w16du:dateUtc="2025-01-15T18:02:00Z"/>
                <w:color w:val="C00000"/>
              </w:rPr>
            </w:pPr>
            <w:ins w:id="430" w:author="Mansueto James at MTCA" w:date="2025-01-15T19:02:00Z" w16du:dateUtc="2025-01-15T18:02:00Z">
              <w:r w:rsidRPr="00F61A27">
                <w:rPr>
                  <w:color w:val="C00000"/>
                </w:rPr>
                <w:t>0.48</w:t>
              </w:r>
            </w:ins>
          </w:p>
        </w:tc>
        <w:tc>
          <w:tcPr>
            <w:tcW w:w="0" w:type="auto"/>
            <w:vAlign w:val="center"/>
            <w:hideMark/>
          </w:tcPr>
          <w:p w14:paraId="1367EB96" w14:textId="77777777" w:rsidR="00814AFC" w:rsidRPr="00F61A27" w:rsidRDefault="00814AFC" w:rsidP="003D3127">
            <w:pPr>
              <w:spacing w:line="240" w:lineRule="auto"/>
              <w:rPr>
                <w:ins w:id="431" w:author="Mansueto James at MTCA" w:date="2025-01-15T19:02:00Z" w16du:dateUtc="2025-01-15T18:02:00Z"/>
                <w:color w:val="C00000"/>
              </w:rPr>
            </w:pPr>
            <w:ins w:id="432" w:author="Mansueto James at MTCA" w:date="2025-01-15T19:02:00Z" w16du:dateUtc="2025-01-15T18:02:00Z">
              <w:r w:rsidRPr="00F61A27">
                <w:rPr>
                  <w:color w:val="C00000"/>
                </w:rPr>
                <w:t>0.72</w:t>
              </w:r>
            </w:ins>
          </w:p>
        </w:tc>
      </w:tr>
      <w:tr w:rsidR="00814AFC" w:rsidRPr="00F61A27" w14:paraId="682A69AA" w14:textId="77777777" w:rsidTr="003D3127">
        <w:trPr>
          <w:tblCellSpacing w:w="15" w:type="dxa"/>
          <w:ins w:id="433" w:author="Mansueto James at MTCA" w:date="2025-01-15T19:02:00Z" w16du:dateUtc="2025-01-15T18:02:00Z"/>
        </w:trPr>
        <w:tc>
          <w:tcPr>
            <w:tcW w:w="0" w:type="auto"/>
            <w:gridSpan w:val="2"/>
            <w:vAlign w:val="center"/>
            <w:hideMark/>
          </w:tcPr>
          <w:p w14:paraId="7C6CD8DA" w14:textId="77777777" w:rsidR="00814AFC" w:rsidRPr="00F61A27" w:rsidRDefault="00814AFC" w:rsidP="003D3127">
            <w:pPr>
              <w:spacing w:line="240" w:lineRule="auto"/>
              <w:rPr>
                <w:ins w:id="434" w:author="Mansueto James at MTCA" w:date="2025-01-15T19:02:00Z" w16du:dateUtc="2025-01-15T18:02:00Z"/>
                <w:color w:val="C00000"/>
              </w:rPr>
            </w:pPr>
            <w:ins w:id="435" w:author="Mansueto James at MTCA" w:date="2025-01-15T19:02:00Z" w16du:dateUtc="2025-01-15T18:02:00Z">
              <w:r w:rsidRPr="00F61A27">
                <w:rPr>
                  <w:color w:val="C00000"/>
                </w:rPr>
                <w:t xml:space="preserve">Logistic </w:t>
              </w:r>
              <w:proofErr w:type="spellStart"/>
              <w:r w:rsidRPr="00F61A27">
                <w:rPr>
                  <w:color w:val="C00000"/>
                </w:rPr>
                <w:t>Reression</w:t>
              </w:r>
              <w:proofErr w:type="spellEnd"/>
            </w:ins>
          </w:p>
        </w:tc>
        <w:tc>
          <w:tcPr>
            <w:tcW w:w="0" w:type="auto"/>
            <w:vAlign w:val="center"/>
            <w:hideMark/>
          </w:tcPr>
          <w:p w14:paraId="76C82F75" w14:textId="77777777" w:rsidR="00814AFC" w:rsidRPr="00F61A27" w:rsidRDefault="00814AFC" w:rsidP="003D3127">
            <w:pPr>
              <w:spacing w:line="240" w:lineRule="auto"/>
              <w:rPr>
                <w:ins w:id="436" w:author="Mansueto James at MTCA" w:date="2025-01-15T19:02:00Z" w16du:dateUtc="2025-01-15T18:02:00Z"/>
                <w:color w:val="C00000"/>
              </w:rPr>
            </w:pPr>
            <w:ins w:id="437" w:author="Mansueto James at MTCA" w:date="2025-01-15T19:02:00Z" w16du:dateUtc="2025-01-15T18:02:00Z">
              <w:r w:rsidRPr="00F61A27">
                <w:rPr>
                  <w:color w:val="C00000"/>
                </w:rPr>
                <w:t>0.73</w:t>
              </w:r>
            </w:ins>
          </w:p>
        </w:tc>
        <w:tc>
          <w:tcPr>
            <w:tcW w:w="0" w:type="auto"/>
            <w:vAlign w:val="center"/>
            <w:hideMark/>
          </w:tcPr>
          <w:p w14:paraId="78D19CE7" w14:textId="77777777" w:rsidR="00814AFC" w:rsidRPr="00F61A27" w:rsidRDefault="00814AFC" w:rsidP="003D3127">
            <w:pPr>
              <w:spacing w:line="240" w:lineRule="auto"/>
              <w:rPr>
                <w:ins w:id="438" w:author="Mansueto James at MTCA" w:date="2025-01-15T19:02:00Z" w16du:dateUtc="2025-01-15T18:02:00Z"/>
                <w:color w:val="C00000"/>
              </w:rPr>
            </w:pPr>
            <w:ins w:id="439" w:author="Mansueto James at MTCA" w:date="2025-01-15T19:02:00Z" w16du:dateUtc="2025-01-15T18:02:00Z">
              <w:r w:rsidRPr="00F61A27">
                <w:rPr>
                  <w:color w:val="C00000"/>
                </w:rPr>
                <w:t>0.92</w:t>
              </w:r>
            </w:ins>
          </w:p>
        </w:tc>
        <w:tc>
          <w:tcPr>
            <w:tcW w:w="0" w:type="auto"/>
            <w:vAlign w:val="center"/>
            <w:hideMark/>
          </w:tcPr>
          <w:p w14:paraId="1C7D3E6F" w14:textId="77777777" w:rsidR="00814AFC" w:rsidRPr="00F61A27" w:rsidRDefault="00814AFC" w:rsidP="003D3127">
            <w:pPr>
              <w:spacing w:line="240" w:lineRule="auto"/>
              <w:rPr>
                <w:ins w:id="440" w:author="Mansueto James at MTCA" w:date="2025-01-15T19:02:00Z" w16du:dateUtc="2025-01-15T18:02:00Z"/>
                <w:color w:val="C00000"/>
              </w:rPr>
            </w:pPr>
            <w:ins w:id="441" w:author="Mansueto James at MTCA" w:date="2025-01-15T19:02:00Z" w16du:dateUtc="2025-01-15T18:02:00Z">
              <w:r w:rsidRPr="00F61A27">
                <w:rPr>
                  <w:color w:val="C00000"/>
                </w:rPr>
                <w:t>0.81</w:t>
              </w:r>
            </w:ins>
          </w:p>
        </w:tc>
        <w:tc>
          <w:tcPr>
            <w:tcW w:w="0" w:type="auto"/>
            <w:vAlign w:val="center"/>
            <w:hideMark/>
          </w:tcPr>
          <w:p w14:paraId="0BD0ED30" w14:textId="77777777" w:rsidR="00814AFC" w:rsidRPr="00F61A27" w:rsidRDefault="00814AFC" w:rsidP="003D3127">
            <w:pPr>
              <w:spacing w:line="240" w:lineRule="auto"/>
              <w:rPr>
                <w:ins w:id="442" w:author="Mansueto James at MTCA" w:date="2025-01-15T19:02:00Z" w16du:dateUtc="2025-01-15T18:02:00Z"/>
                <w:color w:val="C00000"/>
              </w:rPr>
            </w:pPr>
            <w:ins w:id="443" w:author="Mansueto James at MTCA" w:date="2025-01-15T19:02:00Z" w16du:dateUtc="2025-01-15T18:02:00Z">
              <w:r w:rsidRPr="00F61A27">
                <w:rPr>
                  <w:color w:val="C00000"/>
                </w:rPr>
                <w:t>0.69</w:t>
              </w:r>
            </w:ins>
          </w:p>
        </w:tc>
        <w:tc>
          <w:tcPr>
            <w:tcW w:w="0" w:type="auto"/>
            <w:vAlign w:val="center"/>
            <w:hideMark/>
          </w:tcPr>
          <w:p w14:paraId="6927FB24" w14:textId="77777777" w:rsidR="00814AFC" w:rsidRPr="00F61A27" w:rsidRDefault="00814AFC" w:rsidP="003D3127">
            <w:pPr>
              <w:spacing w:line="240" w:lineRule="auto"/>
              <w:rPr>
                <w:ins w:id="444" w:author="Mansueto James at MTCA" w:date="2025-01-15T19:02:00Z" w16du:dateUtc="2025-01-15T18:02:00Z"/>
                <w:color w:val="C00000"/>
              </w:rPr>
            </w:pPr>
            <w:ins w:id="445" w:author="Mansueto James at MTCA" w:date="2025-01-15T19:02:00Z" w16du:dateUtc="2025-01-15T18:02:00Z">
              <w:r w:rsidRPr="00F61A27">
                <w:rPr>
                  <w:color w:val="C00000"/>
                </w:rPr>
                <w:t>0.36</w:t>
              </w:r>
            </w:ins>
          </w:p>
        </w:tc>
        <w:tc>
          <w:tcPr>
            <w:tcW w:w="0" w:type="auto"/>
            <w:vAlign w:val="center"/>
            <w:hideMark/>
          </w:tcPr>
          <w:p w14:paraId="3DDA7077" w14:textId="77777777" w:rsidR="00814AFC" w:rsidRPr="00F61A27" w:rsidRDefault="00814AFC" w:rsidP="003D3127">
            <w:pPr>
              <w:spacing w:line="240" w:lineRule="auto"/>
              <w:rPr>
                <w:ins w:id="446" w:author="Mansueto James at MTCA" w:date="2025-01-15T19:02:00Z" w16du:dateUtc="2025-01-15T18:02:00Z"/>
                <w:color w:val="C00000"/>
              </w:rPr>
            </w:pPr>
            <w:ins w:id="447" w:author="Mansueto James at MTCA" w:date="2025-01-15T19:02:00Z" w16du:dateUtc="2025-01-15T18:02:00Z">
              <w:r w:rsidRPr="00F61A27">
                <w:rPr>
                  <w:color w:val="C00000"/>
                </w:rPr>
                <w:t>0.47</w:t>
              </w:r>
            </w:ins>
          </w:p>
        </w:tc>
        <w:tc>
          <w:tcPr>
            <w:tcW w:w="0" w:type="auto"/>
            <w:vAlign w:val="center"/>
            <w:hideMark/>
          </w:tcPr>
          <w:p w14:paraId="00195DA6" w14:textId="77777777" w:rsidR="00814AFC" w:rsidRPr="00F61A27" w:rsidRDefault="00814AFC" w:rsidP="003D3127">
            <w:pPr>
              <w:spacing w:line="240" w:lineRule="auto"/>
              <w:rPr>
                <w:ins w:id="448" w:author="Mansueto James at MTCA" w:date="2025-01-15T19:02:00Z" w16du:dateUtc="2025-01-15T18:02:00Z"/>
                <w:color w:val="C00000"/>
              </w:rPr>
            </w:pPr>
            <w:ins w:id="449" w:author="Mansueto James at MTCA" w:date="2025-01-15T19:02:00Z" w16du:dateUtc="2025-01-15T18:02:00Z">
              <w:r w:rsidRPr="00F61A27">
                <w:rPr>
                  <w:color w:val="C00000"/>
                </w:rPr>
                <w:t>0.72</w:t>
              </w:r>
            </w:ins>
          </w:p>
        </w:tc>
      </w:tr>
      <w:tr w:rsidR="00814AFC" w:rsidRPr="00F61A27" w14:paraId="414EB41C" w14:textId="77777777" w:rsidTr="003D3127">
        <w:trPr>
          <w:gridBefore w:val="1"/>
          <w:tblCellSpacing w:w="15" w:type="dxa"/>
          <w:ins w:id="450" w:author="Mansueto James at MTCA" w:date="2025-01-15T19:02:00Z" w16du:dateUtc="2025-01-15T18:02:00Z"/>
        </w:trPr>
        <w:tc>
          <w:tcPr>
            <w:tcW w:w="0" w:type="auto"/>
            <w:vAlign w:val="center"/>
            <w:hideMark/>
          </w:tcPr>
          <w:p w14:paraId="3E24A016" w14:textId="77777777" w:rsidR="00814AFC" w:rsidRPr="00F61A27" w:rsidRDefault="00814AFC" w:rsidP="003D3127">
            <w:pPr>
              <w:spacing w:line="240" w:lineRule="auto"/>
              <w:rPr>
                <w:ins w:id="451" w:author="Mansueto James at MTCA" w:date="2025-01-15T19:02:00Z" w16du:dateUtc="2025-01-15T18:02:00Z"/>
                <w:color w:val="C00000"/>
              </w:rPr>
            </w:pPr>
            <w:ins w:id="452" w:author="Mansueto James at MTCA" w:date="2025-01-15T19:02:00Z" w16du:dateUtc="2025-01-15T18:02:00Z">
              <w:r w:rsidRPr="00F61A27">
                <w:rPr>
                  <w:color w:val="C00000"/>
                </w:rPr>
                <w:t xml:space="preserve">ANN </w:t>
              </w:r>
            </w:ins>
          </w:p>
        </w:tc>
        <w:tc>
          <w:tcPr>
            <w:tcW w:w="0" w:type="auto"/>
            <w:vAlign w:val="center"/>
            <w:hideMark/>
          </w:tcPr>
          <w:p w14:paraId="1E1E40BD" w14:textId="77777777" w:rsidR="00814AFC" w:rsidRPr="00F61A27" w:rsidRDefault="00814AFC" w:rsidP="003D3127">
            <w:pPr>
              <w:spacing w:line="240" w:lineRule="auto"/>
              <w:rPr>
                <w:ins w:id="453" w:author="Mansueto James at MTCA" w:date="2025-01-15T19:02:00Z" w16du:dateUtc="2025-01-15T18:02:00Z"/>
                <w:color w:val="C00000"/>
              </w:rPr>
            </w:pPr>
            <w:ins w:id="454" w:author="Mansueto James at MTCA" w:date="2025-01-15T19:02:00Z" w16du:dateUtc="2025-01-15T18:02:00Z">
              <w:r w:rsidRPr="00F61A27">
                <w:rPr>
                  <w:color w:val="C00000"/>
                </w:rPr>
                <w:t>0.73</w:t>
              </w:r>
            </w:ins>
          </w:p>
        </w:tc>
        <w:tc>
          <w:tcPr>
            <w:tcW w:w="0" w:type="auto"/>
            <w:vAlign w:val="center"/>
            <w:hideMark/>
          </w:tcPr>
          <w:p w14:paraId="09A656D9" w14:textId="77777777" w:rsidR="00814AFC" w:rsidRPr="00F61A27" w:rsidRDefault="00814AFC" w:rsidP="003D3127">
            <w:pPr>
              <w:spacing w:line="240" w:lineRule="auto"/>
              <w:rPr>
                <w:ins w:id="455" w:author="Mansueto James at MTCA" w:date="2025-01-15T19:02:00Z" w16du:dateUtc="2025-01-15T18:02:00Z"/>
                <w:color w:val="C00000"/>
              </w:rPr>
            </w:pPr>
            <w:ins w:id="456" w:author="Mansueto James at MTCA" w:date="2025-01-15T19:02:00Z" w16du:dateUtc="2025-01-15T18:02:00Z">
              <w:r w:rsidRPr="00F61A27">
                <w:rPr>
                  <w:color w:val="C00000"/>
                </w:rPr>
                <w:t>0.92</w:t>
              </w:r>
            </w:ins>
          </w:p>
        </w:tc>
        <w:tc>
          <w:tcPr>
            <w:tcW w:w="0" w:type="auto"/>
            <w:vAlign w:val="center"/>
            <w:hideMark/>
          </w:tcPr>
          <w:p w14:paraId="4D5E818C" w14:textId="77777777" w:rsidR="00814AFC" w:rsidRPr="00F61A27" w:rsidRDefault="00814AFC" w:rsidP="003D3127">
            <w:pPr>
              <w:spacing w:line="240" w:lineRule="auto"/>
              <w:rPr>
                <w:ins w:id="457" w:author="Mansueto James at MTCA" w:date="2025-01-15T19:02:00Z" w16du:dateUtc="2025-01-15T18:02:00Z"/>
                <w:color w:val="C00000"/>
              </w:rPr>
            </w:pPr>
            <w:ins w:id="458" w:author="Mansueto James at MTCA" w:date="2025-01-15T19:02:00Z" w16du:dateUtc="2025-01-15T18:02:00Z">
              <w:r w:rsidRPr="00F61A27">
                <w:rPr>
                  <w:color w:val="C00000"/>
                </w:rPr>
                <w:t>0.81</w:t>
              </w:r>
            </w:ins>
          </w:p>
        </w:tc>
        <w:tc>
          <w:tcPr>
            <w:tcW w:w="0" w:type="auto"/>
            <w:vAlign w:val="center"/>
            <w:hideMark/>
          </w:tcPr>
          <w:p w14:paraId="3D9CB2F9" w14:textId="77777777" w:rsidR="00814AFC" w:rsidRPr="00F61A27" w:rsidRDefault="00814AFC" w:rsidP="003D3127">
            <w:pPr>
              <w:spacing w:line="240" w:lineRule="auto"/>
              <w:rPr>
                <w:ins w:id="459" w:author="Mansueto James at MTCA" w:date="2025-01-15T19:02:00Z" w16du:dateUtc="2025-01-15T18:02:00Z"/>
                <w:color w:val="C00000"/>
              </w:rPr>
            </w:pPr>
            <w:ins w:id="460" w:author="Mansueto James at MTCA" w:date="2025-01-15T19:02:00Z" w16du:dateUtc="2025-01-15T18:02:00Z">
              <w:r w:rsidRPr="00F61A27">
                <w:rPr>
                  <w:color w:val="C00000"/>
                </w:rPr>
                <w:t>0.69</w:t>
              </w:r>
            </w:ins>
          </w:p>
        </w:tc>
        <w:tc>
          <w:tcPr>
            <w:tcW w:w="0" w:type="auto"/>
            <w:vAlign w:val="center"/>
            <w:hideMark/>
          </w:tcPr>
          <w:p w14:paraId="3F8ACF80" w14:textId="77777777" w:rsidR="00814AFC" w:rsidRPr="00F61A27" w:rsidRDefault="00814AFC" w:rsidP="003D3127">
            <w:pPr>
              <w:spacing w:line="240" w:lineRule="auto"/>
              <w:rPr>
                <w:ins w:id="461" w:author="Mansueto James at MTCA" w:date="2025-01-15T19:02:00Z" w16du:dateUtc="2025-01-15T18:02:00Z"/>
                <w:color w:val="C00000"/>
              </w:rPr>
            </w:pPr>
            <w:ins w:id="462" w:author="Mansueto James at MTCA" w:date="2025-01-15T19:02:00Z" w16du:dateUtc="2025-01-15T18:02:00Z">
              <w:r w:rsidRPr="00F61A27">
                <w:rPr>
                  <w:color w:val="C00000"/>
                </w:rPr>
                <w:t>0.36</w:t>
              </w:r>
            </w:ins>
          </w:p>
        </w:tc>
        <w:tc>
          <w:tcPr>
            <w:tcW w:w="0" w:type="auto"/>
            <w:vAlign w:val="center"/>
            <w:hideMark/>
          </w:tcPr>
          <w:p w14:paraId="4B47418F" w14:textId="77777777" w:rsidR="00814AFC" w:rsidRPr="00F61A27" w:rsidRDefault="00814AFC" w:rsidP="003D3127">
            <w:pPr>
              <w:spacing w:line="240" w:lineRule="auto"/>
              <w:rPr>
                <w:ins w:id="463" w:author="Mansueto James at MTCA" w:date="2025-01-15T19:02:00Z" w16du:dateUtc="2025-01-15T18:02:00Z"/>
                <w:color w:val="C00000"/>
              </w:rPr>
            </w:pPr>
            <w:ins w:id="464" w:author="Mansueto James at MTCA" w:date="2025-01-15T19:02:00Z" w16du:dateUtc="2025-01-15T18:02:00Z">
              <w:r w:rsidRPr="00F61A27">
                <w:rPr>
                  <w:color w:val="C00000"/>
                </w:rPr>
                <w:t>0.47</w:t>
              </w:r>
            </w:ins>
          </w:p>
        </w:tc>
        <w:tc>
          <w:tcPr>
            <w:tcW w:w="0" w:type="auto"/>
            <w:vAlign w:val="center"/>
            <w:hideMark/>
          </w:tcPr>
          <w:p w14:paraId="07AADF8C" w14:textId="77777777" w:rsidR="00814AFC" w:rsidRPr="00F61A27" w:rsidRDefault="00814AFC" w:rsidP="003D3127">
            <w:pPr>
              <w:spacing w:line="240" w:lineRule="auto"/>
              <w:rPr>
                <w:ins w:id="465" w:author="Mansueto James at MTCA" w:date="2025-01-15T19:02:00Z" w16du:dateUtc="2025-01-15T18:02:00Z"/>
                <w:color w:val="C00000"/>
              </w:rPr>
            </w:pPr>
            <w:ins w:id="466" w:author="Mansueto James at MTCA" w:date="2025-01-15T19:02:00Z" w16du:dateUtc="2025-01-15T18:02:00Z">
              <w:r w:rsidRPr="00F61A27">
                <w:rPr>
                  <w:color w:val="C00000"/>
                </w:rPr>
                <w:t>0.72</w:t>
              </w:r>
            </w:ins>
          </w:p>
        </w:tc>
      </w:tr>
    </w:tbl>
    <w:p w14:paraId="03605D22" w14:textId="77777777" w:rsidR="00814AFC" w:rsidRPr="00A71D80" w:rsidRDefault="00814AFC" w:rsidP="00814AFC">
      <w:pPr>
        <w:numPr>
          <w:ilvl w:val="0"/>
          <w:numId w:val="13"/>
        </w:numPr>
        <w:spacing w:before="100" w:beforeAutospacing="1" w:after="100" w:afterAutospacing="1" w:line="240" w:lineRule="auto"/>
        <w:rPr>
          <w:ins w:id="467" w:author="Mansueto James at MTCA" w:date="2025-01-15T19:02:00Z" w16du:dateUtc="2025-01-15T18:02:00Z"/>
          <w:lang w:val="en-US"/>
        </w:rPr>
      </w:pPr>
      <w:ins w:id="468" w:author="Mansueto James at MTCA" w:date="2025-01-15T19:02:00Z" w16du:dateUtc="2025-01-15T18:02:00Z">
        <w:r w:rsidRPr="00A71D80">
          <w:rPr>
            <w:color w:val="C00000"/>
            <w:lang w:val="en-US"/>
          </w:rPr>
          <w:t>TODO</w:t>
        </w:r>
        <w:proofErr w:type="gramStart"/>
        <w:r w:rsidRPr="00A71D80">
          <w:rPr>
            <w:color w:val="C00000"/>
            <w:lang w:val="en-US"/>
          </w:rPr>
          <w:t>: ,</w:t>
        </w:r>
        <w:proofErr w:type="gramEnd"/>
        <w:r w:rsidRPr="00A71D80">
          <w:rPr>
            <w:color w:val="C00000"/>
            <w:lang w:val="en-US"/>
          </w:rPr>
          <w:t xml:space="preserve"> Darren, Patrick, Richard </w:t>
        </w:r>
        <w:r>
          <w:rPr>
            <w:color w:val="C00000"/>
            <w:lang w:val="en-US"/>
          </w:rPr>
          <w:t>–</w:t>
        </w:r>
        <w:r w:rsidRPr="00A71D80">
          <w:rPr>
            <w:color w:val="C00000"/>
            <w:lang w:val="en-US"/>
          </w:rPr>
          <w:t xml:space="preserve"> Up</w:t>
        </w:r>
        <w:r>
          <w:rPr>
            <w:color w:val="C00000"/>
            <w:lang w:val="en-US"/>
          </w:rPr>
          <w:t>date results here</w:t>
        </w:r>
        <w:r w:rsidRPr="00A71D80">
          <w:rPr>
            <w:color w:val="C00000"/>
            <w:lang w:val="en-US"/>
          </w:rPr>
          <w:br/>
        </w:r>
      </w:ins>
    </w:p>
    <w:p w14:paraId="22E1955B" w14:textId="77777777" w:rsidR="00814AFC" w:rsidRDefault="00814AFC" w:rsidP="00814AFC">
      <w:pPr>
        <w:pStyle w:val="Heading2"/>
        <w:rPr>
          <w:ins w:id="469" w:author="Mansueto James at MTCA" w:date="2025-01-15T19:02:00Z" w16du:dateUtc="2025-01-15T18:02:00Z"/>
          <w:color w:val="C00000"/>
        </w:rPr>
      </w:pPr>
      <w:ins w:id="470" w:author="Mansueto James at MTCA" w:date="2025-01-15T19:02:00Z" w16du:dateUtc="2025-01-15T18:02:00Z">
        <w:r>
          <w:t>4.4 For each technique, assess individually how a modification in the parameters or cost function can affect the output with respect to a particular demographic.</w:t>
        </w:r>
        <w:r>
          <w:br/>
        </w:r>
        <w:r>
          <w:br/>
        </w:r>
        <w:r w:rsidRPr="0075091D">
          <w:rPr>
            <w:color w:val="C00000"/>
            <w:lang w:val="es-CO"/>
          </w:rPr>
          <w:t>TODO: James, Darren, Patrick, R</w:t>
        </w:r>
        <w:proofErr w:type="spellStart"/>
        <w:r w:rsidRPr="0075091D">
          <w:rPr>
            <w:color w:val="C00000"/>
          </w:rPr>
          <w:t>ichard</w:t>
        </w:r>
        <w:proofErr w:type="spellEnd"/>
      </w:ins>
    </w:p>
    <w:p w14:paraId="0000008C" w14:textId="432B79C8" w:rsidR="009170B2" w:rsidDel="00071204" w:rsidRDefault="00814AFC" w:rsidP="00814AFC">
      <w:pPr>
        <w:rPr>
          <w:del w:id="471" w:author="Mansueto James at MTCA" w:date="2025-01-15T18:58:00Z" w16du:dateUtc="2025-01-15T17:58:00Z"/>
        </w:rPr>
      </w:pPr>
      <w:ins w:id="472" w:author="Mansueto James at MTCA" w:date="2025-01-15T19:02:00Z" w16du:dateUtc="2025-01-15T18:02:00Z">
        <w:r>
          <w:rPr>
            <w:color w:val="C00000"/>
          </w:rPr>
          <w:t xml:space="preserve">See last </w:t>
        </w:r>
        <w:proofErr w:type="spellStart"/>
        <w:r>
          <w:rPr>
            <w:color w:val="C00000"/>
          </w:rPr>
          <w:t>jupyter</w:t>
        </w:r>
        <w:proofErr w:type="spellEnd"/>
        <w:r>
          <w:rPr>
            <w:color w:val="C00000"/>
          </w:rPr>
          <w:t xml:space="preserve"> notebook: </w:t>
        </w:r>
        <w:r w:rsidRPr="006E6327">
          <w:rPr>
            <w:color w:val="C00000"/>
          </w:rPr>
          <w:t>update_ds.</w:t>
        </w:r>
        <w:proofErr w:type="gramStart"/>
        <w:r w:rsidRPr="006E6327">
          <w:rPr>
            <w:color w:val="C00000"/>
          </w:rPr>
          <w:t>PB.v</w:t>
        </w:r>
        <w:proofErr w:type="gramEnd"/>
        <w:r w:rsidRPr="006E6327">
          <w:rPr>
            <w:color w:val="C00000"/>
          </w:rPr>
          <w:t>3</w:t>
        </w:r>
      </w:ins>
    </w:p>
    <w:p w14:paraId="0000008D" w14:textId="576B6E40" w:rsidR="009170B2" w:rsidDel="00071204" w:rsidRDefault="00000000">
      <w:pPr>
        <w:rPr>
          <w:del w:id="473" w:author="Mansueto James at MTCA" w:date="2025-01-15T18:58:00Z" w16du:dateUtc="2025-01-15T17:58:00Z"/>
        </w:rPr>
      </w:pPr>
      <w:del w:id="474" w:author="Mansueto James at MTCA" w:date="2025-01-15T18:58:00Z" w16du:dateUtc="2025-01-15T17:58:00Z">
        <w:r w:rsidDel="00071204">
          <w:delText>7.Data Splitting:</w:delText>
        </w:r>
      </w:del>
    </w:p>
    <w:p w14:paraId="0000008E" w14:textId="67EA7A6E" w:rsidR="009170B2" w:rsidDel="00814AFC" w:rsidRDefault="00000000" w:rsidP="00814AFC">
      <w:pPr>
        <w:rPr>
          <w:del w:id="475" w:author="Mansueto James at MTCA" w:date="2025-01-15T19:02:00Z" w16du:dateUtc="2025-01-15T18:02:00Z"/>
        </w:rPr>
        <w:pPrChange w:id="476" w:author="Mansueto James at MTCA" w:date="2025-01-15T19:02:00Z" w16du:dateUtc="2025-01-15T18:02:00Z">
          <w:pPr/>
        </w:pPrChange>
      </w:pPr>
      <w:del w:id="477" w:author="Mansueto James at MTCA" w:date="2025-01-15T18:58:00Z" w16du:dateUtc="2025-01-15T17:58:00Z">
        <w:r w:rsidDel="00071204">
          <w:delText>Tested different data splits for training and testing (80/20 and 70/30) to analyze the impact on model performance. The standard 80/20 split provided the best balance of training efficiency and testing reliability.</w:delText>
        </w:r>
      </w:del>
    </w:p>
    <w:p w14:paraId="0000008F" w14:textId="64B5680A" w:rsidR="009170B2" w:rsidDel="00071204" w:rsidRDefault="009170B2" w:rsidP="00814AFC">
      <w:pPr>
        <w:rPr>
          <w:del w:id="478" w:author="Mansueto James at MTCA" w:date="2025-01-15T18:58:00Z" w16du:dateUtc="2025-01-15T17:58:00Z"/>
          <w:b/>
        </w:rPr>
        <w:pPrChange w:id="479" w:author="Mansueto James at MTCA" w:date="2025-01-15T19:02:00Z" w16du:dateUtc="2025-01-15T18:02:00Z">
          <w:pPr/>
        </w:pPrChange>
      </w:pPr>
    </w:p>
    <w:p w14:paraId="00000090" w14:textId="2BF25A4A" w:rsidR="009170B2" w:rsidDel="00071204" w:rsidRDefault="00000000" w:rsidP="00814AFC">
      <w:pPr>
        <w:rPr>
          <w:del w:id="480" w:author="Mansueto James at MTCA" w:date="2025-01-15T18:58:00Z" w16du:dateUtc="2025-01-15T17:58:00Z"/>
          <w:b/>
        </w:rPr>
        <w:pPrChange w:id="481" w:author="Mansueto James at MTCA" w:date="2025-01-15T19:02:00Z" w16du:dateUtc="2025-01-15T18:02:00Z">
          <w:pPr/>
        </w:pPrChange>
      </w:pPr>
      <w:del w:id="482" w:author="Mansueto James at MTCA" w:date="2025-01-15T18:58:00Z" w16du:dateUtc="2025-01-15T17:58:00Z">
        <w:r w:rsidDel="00071204">
          <w:rPr>
            <w:b/>
          </w:rPr>
          <w:delText>TODO: ADD Stratify by James.</w:delText>
        </w:r>
      </w:del>
    </w:p>
    <w:p w14:paraId="00000091" w14:textId="2967C300" w:rsidR="009170B2" w:rsidDel="00814AFC" w:rsidRDefault="009170B2" w:rsidP="00814AFC">
      <w:pPr>
        <w:rPr>
          <w:del w:id="483" w:author="Mansueto James at MTCA" w:date="2025-01-15T19:02:00Z" w16du:dateUtc="2025-01-15T18:02:00Z"/>
          <w:b/>
        </w:rPr>
        <w:pPrChange w:id="484" w:author="Mansueto James at MTCA" w:date="2025-01-15T19:02:00Z" w16du:dateUtc="2025-01-15T18:02:00Z">
          <w:pPr/>
        </w:pPrChange>
      </w:pPr>
    </w:p>
    <w:p w14:paraId="00000092" w14:textId="6FE4CC24" w:rsidR="009170B2" w:rsidDel="00814AFC" w:rsidRDefault="00000000" w:rsidP="00814AFC">
      <w:pPr>
        <w:rPr>
          <w:del w:id="485" w:author="Mansueto James at MTCA" w:date="2025-01-15T19:02:00Z" w16du:dateUtc="2025-01-15T18:02:00Z"/>
          <w:b/>
        </w:rPr>
        <w:pPrChange w:id="486" w:author="Mansueto James at MTCA" w:date="2025-01-15T19:02:00Z" w16du:dateUtc="2025-01-15T18:02:00Z">
          <w:pPr/>
        </w:pPrChange>
      </w:pPr>
      <w:del w:id="487" w:author="Mansueto James at MTCA" w:date="2025-01-15T19:02:00Z" w16du:dateUtc="2025-01-15T18:02:00Z">
        <w:r w:rsidDel="00814AFC">
          <w:rPr>
            <w:b/>
          </w:rPr>
          <w:delText>TODO: OTHER RESULTS / INSERT TABLES</w:delText>
        </w:r>
      </w:del>
    </w:p>
    <w:p w14:paraId="00000093" w14:textId="37786436" w:rsidR="009170B2" w:rsidDel="00814AFC" w:rsidRDefault="009170B2" w:rsidP="00814AFC">
      <w:pPr>
        <w:rPr>
          <w:del w:id="488" w:author="Mansueto James at MTCA" w:date="2025-01-15T19:02:00Z" w16du:dateUtc="2025-01-15T18:02:00Z"/>
          <w:b/>
        </w:rPr>
        <w:pPrChange w:id="489" w:author="Mansueto James at MTCA" w:date="2025-01-15T19:02:00Z" w16du:dateUtc="2025-01-15T18:02:00Z">
          <w:pPr/>
        </w:pPrChange>
      </w:pPr>
    </w:p>
    <w:p w14:paraId="00000094" w14:textId="20A92B15" w:rsidR="009170B2" w:rsidRDefault="00000000" w:rsidP="00814AFC">
      <w:pPr>
        <w:rPr>
          <w:b/>
        </w:rPr>
      </w:pPr>
      <w:del w:id="490" w:author="Mansueto James at MTCA" w:date="2025-01-15T19:02:00Z" w16du:dateUtc="2025-01-15T18:02:00Z">
        <w:r w:rsidDel="00814AFC">
          <w:rPr>
            <w:b/>
          </w:rPr>
          <w:delText>TODO: REFERENCES</w:delText>
        </w:r>
      </w:del>
    </w:p>
    <w:p w14:paraId="00000095" w14:textId="77777777" w:rsidR="009170B2" w:rsidRDefault="009170B2">
      <w:pPr>
        <w:rPr>
          <w:b/>
        </w:rPr>
      </w:pPr>
    </w:p>
    <w:p w14:paraId="00000096" w14:textId="77777777" w:rsidR="009170B2" w:rsidRDefault="009170B2">
      <w:pPr>
        <w:rPr>
          <w:b/>
        </w:rPr>
      </w:pPr>
    </w:p>
    <w:p w14:paraId="00000097" w14:textId="77777777" w:rsidR="009170B2" w:rsidDel="00071204" w:rsidRDefault="00000000">
      <w:pPr>
        <w:rPr>
          <w:del w:id="491" w:author="Mansueto James at MTCA" w:date="2025-01-15T18:58:00Z" w16du:dateUtc="2025-01-15T17:58:00Z"/>
          <w:b/>
        </w:rPr>
      </w:pPr>
      <w:r>
        <w:rPr>
          <w:b/>
        </w:rPr>
        <w:t>5. ETHICAL REVIEW</w:t>
      </w:r>
    </w:p>
    <w:p w14:paraId="00000098" w14:textId="77777777" w:rsidR="009170B2" w:rsidRDefault="009170B2" w:rsidP="00071204">
      <w:pPr>
        <w:pPrChange w:id="492" w:author="Mansueto James at MTCA" w:date="2025-01-15T18:58:00Z" w16du:dateUtc="2025-01-15T17:58:00Z">
          <w:pPr>
            <w:pStyle w:val="Heading1"/>
            <w:keepNext w:val="0"/>
            <w:keepLines w:val="0"/>
            <w:spacing w:before="480"/>
          </w:pPr>
        </w:pPrChange>
      </w:pPr>
      <w:bookmarkStart w:id="493" w:name="_e01g119rskc" w:colFirst="0" w:colLast="0"/>
      <w:bookmarkEnd w:id="493"/>
    </w:p>
    <w:p w14:paraId="00000099" w14:textId="77777777" w:rsidR="009170B2" w:rsidRDefault="00000000">
      <w:pPr>
        <w:pStyle w:val="Heading2"/>
        <w:keepNext w:val="0"/>
        <w:keepLines w:val="0"/>
        <w:spacing w:after="80"/>
        <w:ind w:left="1080" w:hanging="360"/>
        <w:rPr>
          <w:b/>
          <w:sz w:val="22"/>
          <w:szCs w:val="22"/>
        </w:rPr>
      </w:pPr>
      <w:bookmarkStart w:id="494" w:name="_1gfrjlr0f8r" w:colFirst="0" w:colLast="0"/>
      <w:bookmarkEnd w:id="494"/>
      <w:r>
        <w:rPr>
          <w:b/>
          <w:sz w:val="22"/>
          <w:szCs w:val="22"/>
        </w:rPr>
        <w:t>A.  Data Source and Integrity</w:t>
      </w:r>
    </w:p>
    <w:p w14:paraId="0000009A" w14:textId="77777777" w:rsidR="009170B2" w:rsidRDefault="00000000">
      <w:pPr>
        <w:spacing w:before="240" w:after="240"/>
        <w:ind w:left="740" w:hanging="20"/>
      </w:pPr>
      <w:r>
        <w:t>The dataset is obtained from Kaggle and is sourced from the U.S. Federal Government, as indicated in the metadata and license ("U.S. Government Works"). While the exact collection methodology is not specified in the metadata, the fact that it is licensed under a U.S. government source suggests that it is a reputable and reliable dataset.</w:t>
      </w:r>
    </w:p>
    <w:p w14:paraId="0000009B" w14:textId="77777777" w:rsidR="009170B2" w:rsidRDefault="00000000">
      <w:pPr>
        <w:pStyle w:val="Heading2"/>
        <w:keepNext w:val="0"/>
        <w:keepLines w:val="0"/>
        <w:spacing w:after="80"/>
        <w:ind w:left="1080" w:hanging="360"/>
        <w:rPr>
          <w:b/>
          <w:sz w:val="22"/>
          <w:szCs w:val="22"/>
        </w:rPr>
      </w:pPr>
      <w:bookmarkStart w:id="495" w:name="_x4wh5k5f6w30" w:colFirst="0" w:colLast="0"/>
      <w:bookmarkEnd w:id="495"/>
      <w:r>
        <w:rPr>
          <w:b/>
          <w:sz w:val="22"/>
          <w:szCs w:val="22"/>
        </w:rPr>
        <w:t>B.  Data Bias</w:t>
      </w:r>
    </w:p>
    <w:p w14:paraId="0000009C" w14:textId="77777777" w:rsidR="009170B2" w:rsidRDefault="00000000">
      <w:pPr>
        <w:spacing w:before="240" w:after="240"/>
        <w:ind w:left="700"/>
      </w:pPr>
      <w:r>
        <w:t xml:space="preserve">The dataset includes a wide range of demographic, geographic, and temporal data, which increases confidence in its richness and comprehensiveness. However, we acknowledge potential biases in the data collection process, such as regional disparities in crime reporting or systemic biases in law enforcement practices. Additionally, temporal data spanning from 1979 to 2014 may not fully align with current crime patterns, but it provides a robust historical perspective for our analysis. </w:t>
      </w:r>
      <w:r>
        <w:lastRenderedPageBreak/>
        <w:t>Missing values (e.g., "Unknown" in the "Weapon" attribute) were handled appropriately during preprocessing to minimize their impact on model performance.</w:t>
      </w:r>
    </w:p>
    <w:p w14:paraId="0000009D" w14:textId="77777777" w:rsidR="009170B2" w:rsidRDefault="00000000">
      <w:pPr>
        <w:pStyle w:val="Heading2"/>
        <w:keepNext w:val="0"/>
        <w:keepLines w:val="0"/>
        <w:spacing w:before="240" w:after="40"/>
        <w:ind w:left="1080" w:hanging="360"/>
        <w:rPr>
          <w:b/>
          <w:sz w:val="22"/>
          <w:szCs w:val="22"/>
        </w:rPr>
      </w:pPr>
      <w:bookmarkStart w:id="496" w:name="_1zznfx3goqyz" w:colFirst="0" w:colLast="0"/>
      <w:bookmarkEnd w:id="496"/>
      <w:r>
        <w:rPr>
          <w:b/>
          <w:sz w:val="22"/>
          <w:szCs w:val="22"/>
        </w:rPr>
        <w:t>C. Data Privacy</w:t>
      </w:r>
    </w:p>
    <w:p w14:paraId="0000009E" w14:textId="77777777" w:rsidR="009170B2" w:rsidRDefault="00000000">
      <w:pPr>
        <w:spacing w:before="240" w:after="240"/>
        <w:ind w:left="700"/>
      </w:pPr>
      <w:r>
        <w:t>The dataset did not include personally identifiable information (PII), and its use adheres to privacy and ethical standards. Sensitive demographic attributes such as race and ethnicity were carefully considered to avoid reinforcing stereotypes or discriminatory patterns in the model's predictions.</w:t>
      </w:r>
    </w:p>
    <w:p w14:paraId="0000009F" w14:textId="77777777" w:rsidR="009170B2" w:rsidRDefault="00000000">
      <w:pPr>
        <w:pStyle w:val="Heading2"/>
        <w:keepNext w:val="0"/>
        <w:keepLines w:val="0"/>
        <w:spacing w:before="240" w:after="40"/>
        <w:ind w:left="1080" w:hanging="360"/>
        <w:rPr>
          <w:b/>
          <w:sz w:val="22"/>
          <w:szCs w:val="22"/>
        </w:rPr>
      </w:pPr>
      <w:bookmarkStart w:id="497" w:name="_k8laul20danx" w:colFirst="0" w:colLast="0"/>
      <w:bookmarkEnd w:id="497"/>
      <w:r>
        <w:rPr>
          <w:b/>
          <w:sz w:val="22"/>
          <w:szCs w:val="22"/>
        </w:rPr>
        <w:t>D. Transparency and Accountability</w:t>
      </w:r>
    </w:p>
    <w:p w14:paraId="000000A0" w14:textId="77777777" w:rsidR="009170B2" w:rsidRDefault="00000000">
      <w:pPr>
        <w:spacing w:before="240" w:after="240"/>
        <w:ind w:left="700"/>
      </w:pPr>
      <w:r>
        <w:t>The data source and preprocessing steps were well-documented, and the machine learning pipeline was implemented with transparency in mind. Model assumptions, feature engineering, and performance metrics were clearly articulated throughout the assignment. Accountability for the model’s predictions was taken into consideration, and limitations were acknowledged in the project report.</w:t>
      </w:r>
    </w:p>
    <w:p w14:paraId="000000A1" w14:textId="77777777" w:rsidR="009170B2" w:rsidRDefault="00000000">
      <w:pPr>
        <w:pStyle w:val="Heading2"/>
        <w:keepNext w:val="0"/>
        <w:keepLines w:val="0"/>
        <w:spacing w:before="240" w:after="40"/>
        <w:ind w:left="1080" w:hanging="360"/>
        <w:rPr>
          <w:b/>
          <w:sz w:val="22"/>
          <w:szCs w:val="22"/>
        </w:rPr>
      </w:pPr>
      <w:bookmarkStart w:id="498" w:name="_u00bn1n0s820" w:colFirst="0" w:colLast="0"/>
      <w:bookmarkEnd w:id="498"/>
      <w:r>
        <w:rPr>
          <w:b/>
          <w:sz w:val="22"/>
          <w:szCs w:val="22"/>
        </w:rPr>
        <w:t>E.  Fairness and Equity</w:t>
      </w:r>
    </w:p>
    <w:p w14:paraId="000000A2" w14:textId="77777777" w:rsidR="009170B2" w:rsidRDefault="00000000">
      <w:pPr>
        <w:spacing w:before="240" w:after="240"/>
        <w:ind w:left="700"/>
      </w:pPr>
      <w:r>
        <w:t>The model was trained with awareness of potential biases in the dataset. While steps were taken to ensure fair treatment across demographic groups, it is acknowledged that the model’s predictions are limited by the inherent biases in the dataset. This reflects confidence that fairness concerns were addressed to the best extent possible within the scope of the assignment.</w:t>
      </w:r>
    </w:p>
    <w:p w14:paraId="000000A3" w14:textId="77777777" w:rsidR="009170B2" w:rsidRDefault="00000000">
      <w:pPr>
        <w:spacing w:before="240" w:after="240"/>
        <w:ind w:left="700"/>
      </w:pPr>
      <w:r>
        <w:t xml:space="preserve"> </w:t>
      </w:r>
    </w:p>
    <w:p w14:paraId="000000A4" w14:textId="77777777" w:rsidR="009170B2" w:rsidRDefault="00000000">
      <w:pPr>
        <w:pStyle w:val="Heading2"/>
        <w:keepNext w:val="0"/>
        <w:keepLines w:val="0"/>
        <w:spacing w:before="240" w:after="40"/>
        <w:ind w:left="1080" w:hanging="360"/>
        <w:rPr>
          <w:b/>
          <w:sz w:val="22"/>
          <w:szCs w:val="22"/>
        </w:rPr>
      </w:pPr>
      <w:bookmarkStart w:id="499" w:name="_do1wadpn94n7" w:colFirst="0" w:colLast="0"/>
      <w:bookmarkEnd w:id="499"/>
      <w:r>
        <w:rPr>
          <w:b/>
          <w:sz w:val="22"/>
          <w:szCs w:val="22"/>
        </w:rPr>
        <w:t>F.  Social and Long-term Impact</w:t>
      </w:r>
    </w:p>
    <w:p w14:paraId="000000A5" w14:textId="77777777" w:rsidR="009170B2" w:rsidRDefault="00000000">
      <w:pPr>
        <w:spacing w:before="240" w:after="240"/>
        <w:ind w:left="700"/>
      </w:pPr>
      <w:r>
        <w:t xml:space="preserve">The project’s focus on predicting the weapon used in crimes aligns with potential real-world applications, such as aiding law enforcement in crime pattern analysis. Positive impacts include providing insights that could improve public safety. However, potential risks, such as reinforcing systemic inequalities or misinterpretation of results, were acknowledged and mitigated by framing the work as exploratory and academic rather than deployable. As the project is an academic exercise, it is unlikely to have direct long-term societal impacts, but it serves as a foundation for future research in crime analysis and predictive </w:t>
      </w:r>
      <w:proofErr w:type="spellStart"/>
      <w:r>
        <w:t>modeling</w:t>
      </w:r>
      <w:proofErr w:type="spellEnd"/>
      <w:r>
        <w:t>.</w:t>
      </w:r>
    </w:p>
    <w:p w14:paraId="000000A6" w14:textId="77777777" w:rsidR="009170B2" w:rsidRDefault="00000000">
      <w:pPr>
        <w:pStyle w:val="Heading2"/>
        <w:keepNext w:val="0"/>
        <w:keepLines w:val="0"/>
        <w:spacing w:before="240" w:after="40"/>
        <w:ind w:left="1080" w:hanging="360"/>
        <w:rPr>
          <w:b/>
          <w:sz w:val="22"/>
          <w:szCs w:val="22"/>
        </w:rPr>
      </w:pPr>
      <w:bookmarkStart w:id="500" w:name="_i43m5u78vesz" w:colFirst="0" w:colLast="0"/>
      <w:bookmarkEnd w:id="500"/>
      <w:r>
        <w:rPr>
          <w:b/>
          <w:sz w:val="22"/>
          <w:szCs w:val="22"/>
        </w:rPr>
        <w:t>G. Accessibility</w:t>
      </w:r>
    </w:p>
    <w:p w14:paraId="000000A7" w14:textId="77777777" w:rsidR="009170B2" w:rsidRDefault="00000000">
      <w:pPr>
        <w:spacing w:before="240" w:after="240"/>
        <w:ind w:left="700"/>
        <w:rPr>
          <w:b/>
        </w:rPr>
      </w:pPr>
      <w:r>
        <w:t xml:space="preserve">The tool uses </w:t>
      </w:r>
      <w:proofErr w:type="spellStart"/>
      <w:r>
        <w:t>Gradio</w:t>
      </w:r>
      <w:proofErr w:type="spellEnd"/>
      <w:r>
        <w:t xml:space="preserve"> to provide a simple, user-friendly interface for model predictions, making it accessible to users with varying technical expertise. </w:t>
      </w:r>
      <w:proofErr w:type="spellStart"/>
      <w:r>
        <w:t>Gradio’s</w:t>
      </w:r>
      <w:proofErr w:type="spellEnd"/>
      <w:r>
        <w:t xml:space="preserve"> design follows universal principles, ensuring ease of interaction through clear instructions and interactive features. The interface is also compatible with screen readers, enhancing accessibility for users with visual impairments, and aims to offer an inclusive experience for all users.</w:t>
      </w:r>
    </w:p>
    <w:p w14:paraId="000000A8" w14:textId="77777777" w:rsidR="009170B2" w:rsidRDefault="009170B2">
      <w:pPr>
        <w:rPr>
          <w:b/>
        </w:rPr>
      </w:pPr>
    </w:p>
    <w:p w14:paraId="000000A9" w14:textId="77777777" w:rsidR="009170B2" w:rsidRDefault="009170B2">
      <w:pPr>
        <w:rPr>
          <w:b/>
        </w:rPr>
      </w:pPr>
    </w:p>
    <w:p w14:paraId="000000AA" w14:textId="77777777" w:rsidR="009170B2" w:rsidRDefault="00B337FC">
      <w:r>
        <w:rPr>
          <w:noProof/>
        </w:rPr>
        <w:lastRenderedPageBreak/>
        <w:pict w14:anchorId="603E8E40">
          <v:rect id="_x0000_i1026" alt="" style="width:451.3pt;height:.05pt;mso-width-percent:0;mso-height-percent:0;mso-width-percent:0;mso-height-percent:0" o:hralign="center" o:hrstd="t" o:hr="t" fillcolor="#a0a0a0" stroked="f"/>
        </w:pict>
      </w:r>
    </w:p>
    <w:p w14:paraId="000000AB" w14:textId="77777777" w:rsidR="009170B2" w:rsidRDefault="00000000">
      <w:pPr>
        <w:spacing w:before="240" w:after="240"/>
      </w:pPr>
      <w:r>
        <w:rPr>
          <w:sz w:val="20"/>
          <w:szCs w:val="20"/>
        </w:rPr>
        <w:t>[1]</w:t>
      </w:r>
      <w:r>
        <w:t xml:space="preserve"> Introduction to Econometrics, Chapter 10.</w:t>
      </w:r>
    </w:p>
    <w:p w14:paraId="000000AC" w14:textId="77777777" w:rsidR="009170B2" w:rsidRDefault="00000000">
      <w:pPr>
        <w:spacing w:before="240" w:after="240"/>
      </w:pPr>
      <w:r>
        <w:rPr>
          <w:sz w:val="20"/>
          <w:szCs w:val="20"/>
        </w:rPr>
        <w:t>[2]</w:t>
      </w:r>
      <w:r>
        <w:t xml:space="preserve"> Introduction to Statistical Learning, Block 6.</w:t>
      </w:r>
    </w:p>
    <w:p w14:paraId="000000AD" w14:textId="77777777" w:rsidR="009170B2" w:rsidRDefault="009170B2">
      <w:pPr>
        <w:spacing w:before="240" w:after="240"/>
      </w:pPr>
    </w:p>
    <w:p w14:paraId="000000AE" w14:textId="77777777" w:rsidR="009170B2" w:rsidRDefault="00B337FC">
      <w:pPr>
        <w:spacing w:before="240" w:after="240"/>
        <w:rPr>
          <w:rFonts w:ascii="Courier New" w:eastAsia="Courier New" w:hAnsi="Courier New" w:cs="Courier New"/>
          <w:b/>
        </w:rPr>
      </w:pPr>
      <w:r>
        <w:rPr>
          <w:noProof/>
        </w:rPr>
        <w:pict w14:anchorId="41FCF913">
          <v:rect id="_x0000_i1025" alt="" style="width:451.3pt;height:.05pt;mso-width-percent:0;mso-height-percent:0;mso-width-percent:0;mso-height-percent:0" o:hralign="center" o:hrstd="t" o:hr="t" fillcolor="#a0a0a0" stroked="f"/>
        </w:pict>
      </w:r>
    </w:p>
    <w:p w14:paraId="000000AF" w14:textId="77777777" w:rsidR="009170B2" w:rsidRDefault="00000000">
      <w:pPr>
        <w:spacing w:before="240" w:after="240"/>
        <w:rPr>
          <w:rFonts w:ascii="Courier New" w:eastAsia="Courier New" w:hAnsi="Courier New" w:cs="Courier New"/>
          <w:b/>
        </w:rPr>
      </w:pPr>
      <w:r>
        <w:rPr>
          <w:b/>
          <w:sz w:val="20"/>
          <w:szCs w:val="20"/>
        </w:rPr>
        <w:t>[1]</w:t>
      </w:r>
      <w:r>
        <w:rPr>
          <w:rFonts w:ascii="Courier New" w:eastAsia="Courier New" w:hAnsi="Courier New" w:cs="Courier New"/>
          <w:b/>
        </w:rPr>
        <w:t xml:space="preserve"> Take note of input from https://chatgpt.com/c/67765b10-d43c-8003-a6f8-fa936d823af7</w:t>
      </w:r>
      <w:hyperlink r:id="rId8">
        <w:r>
          <w:rPr>
            <w:rFonts w:ascii="Courier New" w:eastAsia="Courier New" w:hAnsi="Courier New" w:cs="Courier New"/>
            <w:b/>
          </w:rPr>
          <w:t xml:space="preserve"> </w:t>
        </w:r>
      </w:hyperlink>
      <w:hyperlink r:id="rId9">
        <w:r>
          <w:rPr>
            <w:rFonts w:ascii="Courier New" w:eastAsia="Courier New" w:hAnsi="Courier New" w:cs="Courier New"/>
            <w:b/>
            <w:color w:val="1155CC"/>
            <w:u w:val="single"/>
          </w:rPr>
          <w:t>https://notebooklm.google.com/notebook/0427e3af-8cea-4498-bdd0-daa69e101d80?_gl=1*si44rf*_ga*MzQ5MzA0MjIxLjE3MzM5OTIyNjQ.*_ga_W0LDH41ZCB*MTczNTgxODY5MC4xMC4wLjE3MzU4MTg2OTAuMC4wLjA</w:t>
        </w:r>
      </w:hyperlink>
      <w:r>
        <w:rPr>
          <w:rFonts w:ascii="Courier New" w:eastAsia="Courier New" w:hAnsi="Courier New" w:cs="Courier New"/>
          <w:b/>
        </w:rPr>
        <w:t>.</w:t>
      </w:r>
    </w:p>
    <w:p w14:paraId="000000B0" w14:textId="77777777" w:rsidR="009170B2" w:rsidRDefault="00000000">
      <w:pPr>
        <w:spacing w:before="240" w:after="240"/>
        <w:rPr>
          <w:rFonts w:ascii="Courier New" w:eastAsia="Courier New" w:hAnsi="Courier New" w:cs="Courier New"/>
          <w:b/>
        </w:rPr>
      </w:pPr>
      <w:r>
        <w:rPr>
          <w:b/>
          <w:sz w:val="20"/>
          <w:szCs w:val="20"/>
        </w:rPr>
        <w:t>[2]</w:t>
      </w:r>
      <w:hyperlink r:id="rId10">
        <w:r>
          <w:rPr>
            <w:rFonts w:ascii="Courier New" w:eastAsia="Courier New" w:hAnsi="Courier New" w:cs="Courier New"/>
            <w:b/>
          </w:rPr>
          <w:t xml:space="preserve"> </w:t>
        </w:r>
      </w:hyperlink>
      <w:hyperlink r:id="rId11">
        <w:r>
          <w:rPr>
            <w:rFonts w:ascii="Courier New" w:eastAsia="Courier New" w:hAnsi="Courier New" w:cs="Courier New"/>
            <w:b/>
            <w:color w:val="1155CC"/>
            <w:u w:val="single"/>
          </w:rPr>
          <w:t>https://notebooklm.google.com/notebook/0427e3af-8cea-4498-bdd0-daa69e101d80?_gl=1*si44rf*_ga*MzQ5MzA0MjIxLjE3MzM5OTIyNjQ.*_ga_W0LDH41ZCB*MTczNTgxODY5MC4xMC4wLjE3MzU4MTg2OTAuMC4wLjA</w:t>
        </w:r>
      </w:hyperlink>
      <w:r>
        <w:rPr>
          <w:rFonts w:ascii="Courier New" w:eastAsia="Courier New" w:hAnsi="Courier New" w:cs="Courier New"/>
          <w:b/>
        </w:rPr>
        <w:t>.</w:t>
      </w:r>
    </w:p>
    <w:p w14:paraId="000000B1" w14:textId="77777777" w:rsidR="009170B2" w:rsidRDefault="00000000">
      <w:pPr>
        <w:spacing w:before="240" w:after="240"/>
      </w:pPr>
      <w:r>
        <w:rPr>
          <w:b/>
          <w:sz w:val="20"/>
          <w:szCs w:val="20"/>
        </w:rPr>
        <w:t>[3]</w:t>
      </w:r>
      <w:r>
        <w:rPr>
          <w:rFonts w:ascii="Courier New" w:eastAsia="Courier New" w:hAnsi="Courier New" w:cs="Courier New"/>
          <w:b/>
        </w:rPr>
        <w:t xml:space="preserve"> James et al, 6.4.1 High-dimensional data, </w:t>
      </w:r>
      <w:proofErr w:type="spellStart"/>
      <w:r>
        <w:rPr>
          <w:rFonts w:ascii="Courier New" w:eastAsia="Courier New" w:hAnsi="Courier New" w:cs="Courier New"/>
          <w:b/>
        </w:rPr>
        <w:t>pg</w:t>
      </w:r>
      <w:proofErr w:type="spellEnd"/>
      <w:r>
        <w:rPr>
          <w:rFonts w:ascii="Courier New" w:eastAsia="Courier New" w:hAnsi="Courier New" w:cs="Courier New"/>
          <w:b/>
        </w:rPr>
        <w:t xml:space="preserve"> 238.</w:t>
      </w:r>
    </w:p>
    <w:sectPr w:rsidR="009170B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E84A4A" w14:textId="77777777" w:rsidR="00B337FC" w:rsidRDefault="00B337FC" w:rsidP="00071204">
      <w:pPr>
        <w:spacing w:line="240" w:lineRule="auto"/>
      </w:pPr>
      <w:r>
        <w:separator/>
      </w:r>
    </w:p>
  </w:endnote>
  <w:endnote w:type="continuationSeparator" w:id="0">
    <w:p w14:paraId="5CA9C781" w14:textId="77777777" w:rsidR="00B337FC" w:rsidRDefault="00B337FC" w:rsidP="000712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8D665574-42E6-F74A-8421-BCA83865C343}"/>
    <w:embedBold r:id="rId2" w:fontKey="{75ED7E82-5173-5C44-A289-89CA49F330E6}"/>
    <w:embedItalic r:id="rId3" w:fontKey="{4ED7FD6A-55C9-7B43-B04C-2C7CD9C7E58A}"/>
  </w:font>
  <w:font w:name="Aptos">
    <w:panose1 w:val="020B0004020202020204"/>
    <w:charset w:val="00"/>
    <w:family w:val="swiss"/>
    <w:pitch w:val="variable"/>
    <w:sig w:usb0="20000287" w:usb1="00000003" w:usb2="00000000" w:usb3="00000000" w:csb0="0000019F" w:csb1="00000000"/>
    <w:embedRegular r:id="rId4" w:fontKey="{FC6577EF-DBAD-994B-8AF6-A3B536C1A079}"/>
  </w:font>
  <w:font w:name="Cambria">
    <w:panose1 w:val="02040503050406030204"/>
    <w:charset w:val="00"/>
    <w:family w:val="roman"/>
    <w:pitch w:val="variable"/>
    <w:sig w:usb0="E00002FF" w:usb1="400004FF" w:usb2="00000000" w:usb3="00000000" w:csb0="0000019F" w:csb1="00000000"/>
    <w:embedRegular r:id="rId5" w:fontKey="{47977DCB-B065-274C-8832-73F65C752E5C}"/>
    <w:embedBold r:id="rId6" w:fontKey="{60618CDD-0FFC-B643-BEB2-B8A31C94A4C9}"/>
    <w:embedItalic r:id="rId7" w:fontKey="{7596055C-98B8-F947-BF9C-9C1680B04789}"/>
  </w:font>
  <w:font w:name="Courier New">
    <w:panose1 w:val="02070309020205020404"/>
    <w:charset w:val="00"/>
    <w:family w:val="modern"/>
    <w:pitch w:val="fixed"/>
    <w:sig w:usb0="E0002AFF" w:usb1="C0007843" w:usb2="00000009" w:usb3="00000000" w:csb0="000001FF" w:csb1="00000000"/>
    <w:embedRegular r:id="rId8" w:fontKey="{59AC7076-AF48-824E-801A-E806E3EA2335}"/>
    <w:embedBold r:id="rId9" w:fontKey="{F1678F41-EEBD-5740-8563-88DDE1A2051E}"/>
  </w:font>
  <w:font w:name="Wingdings">
    <w:panose1 w:val="05000000000000000000"/>
    <w:charset w:val="4D"/>
    <w:family w:val="decorative"/>
    <w:pitch w:val="variable"/>
    <w:sig w:usb0="00000003" w:usb1="00000000" w:usb2="00000000" w:usb3="00000000" w:csb0="80000001" w:csb1="00000000"/>
    <w:embedRegular r:id="rId10" w:fontKey="{529DCBC7-4386-684D-A797-8E31C67567F2}"/>
  </w:font>
  <w:font w:name="Symbol">
    <w:panose1 w:val="05050102010706020507"/>
    <w:charset w:val="02"/>
    <w:family w:val="decorative"/>
    <w:pitch w:val="variable"/>
    <w:sig w:usb0="00000000" w:usb1="10000000" w:usb2="00000000" w:usb3="00000000" w:csb0="80000000" w:csb1="00000000"/>
    <w:embedRegular r:id="rId11" w:fontKey="{6B6CA3EC-6F32-2A4B-A2E9-1699AA09A95B}"/>
  </w:font>
  <w:font w:name="Arial">
    <w:panose1 w:val="020B0604020202020204"/>
    <w:charset w:val="00"/>
    <w:family w:val="swiss"/>
    <w:pitch w:val="variable"/>
    <w:sig w:usb0="E0002AFF" w:usb1="C0007843" w:usb2="00000009" w:usb3="00000000" w:csb0="000001FF" w:csb1="00000000"/>
    <w:embedRegular r:id="rId12" w:fontKey="{81847A1B-92DC-8B43-A108-092E361FF246}"/>
    <w:embedBold r:id="rId13" w:fontKey="{8C342A13-9FB0-804D-AC05-3C2A781A599C}"/>
    <w:embedItalic r:id="rId14" w:fontKey="{2B8D6359-E71C-FD40-85A4-FA36332D7417}"/>
  </w:font>
  <w:font w:name="Cambria Math">
    <w:panose1 w:val="02040503050406030204"/>
    <w:charset w:val="00"/>
    <w:family w:val="roman"/>
    <w:pitch w:val="variable"/>
    <w:sig w:usb0="E00002FF" w:usb1="420024FF" w:usb2="00000000" w:usb3="00000000" w:csb0="0000019F" w:csb1="00000000"/>
    <w:embedItalic r:id="rId15" w:fontKey="{70AAC7A1-4EFD-3043-987C-4BF8ED2BAB70}"/>
  </w:font>
  <w:font w:name="Arial Unicode MS">
    <w:panose1 w:val="020B0604020202020204"/>
    <w:charset w:val="80"/>
    <w:family w:val="swiss"/>
    <w:pitch w:val="variable"/>
    <w:sig w:usb0="F7FFAFFF" w:usb1="E9DFFFFF" w:usb2="0000003F" w:usb3="00000000" w:csb0="003F01FF" w:csb1="00000000"/>
    <w:embedRegular r:id="rId16" w:subsetted="1" w:fontKey="{023A6B46-BD09-D645-A191-EC98FF5FFA3F}"/>
  </w:font>
  <w:font w:name="Roboto Mono">
    <w:panose1 w:val="00000009000000000000"/>
    <w:charset w:val="00"/>
    <w:family w:val="modern"/>
    <w:pitch w:val="fixed"/>
    <w:sig w:usb0="E00002FF" w:usb1="1000205B" w:usb2="00000020" w:usb3="00000000" w:csb0="0000019F" w:csb1="00000000"/>
    <w:embedRegular r:id="rId17" w:fontKey="{04FAFB7B-19F2-8647-909F-A832D803C3AF}"/>
  </w:font>
  <w:font w:name="Calibri">
    <w:panose1 w:val="020F0502020204030204"/>
    <w:charset w:val="00"/>
    <w:family w:val="swiss"/>
    <w:pitch w:val="variable"/>
    <w:sig w:usb0="E0002AFF" w:usb1="C000247B" w:usb2="00000009" w:usb3="00000000" w:csb0="000001FF" w:csb1="00000000"/>
    <w:embedRegular r:id="rId18" w:fontKey="{EBD0C215-D9DF-0346-8BCB-44D4CBE7C9C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7EA7A5" w14:textId="77777777" w:rsidR="00B337FC" w:rsidRDefault="00B337FC" w:rsidP="00071204">
      <w:pPr>
        <w:spacing w:line="240" w:lineRule="auto"/>
      </w:pPr>
      <w:r>
        <w:separator/>
      </w:r>
    </w:p>
  </w:footnote>
  <w:footnote w:type="continuationSeparator" w:id="0">
    <w:p w14:paraId="4E6E5DB9" w14:textId="77777777" w:rsidR="00B337FC" w:rsidRDefault="00B337FC" w:rsidP="00071204">
      <w:pPr>
        <w:spacing w:line="240" w:lineRule="auto"/>
      </w:pPr>
      <w:r>
        <w:continuationSeparator/>
      </w:r>
    </w:p>
  </w:footnote>
  <w:footnote w:id="1">
    <w:p w14:paraId="70524920" w14:textId="58FC4474" w:rsidR="00071204" w:rsidRDefault="00071204">
      <w:pPr>
        <w:pStyle w:val="FootnoteText"/>
      </w:pPr>
      <w:ins w:id="26" w:author="Mansueto James at MTCA" w:date="2025-01-15T18:49:00Z" w16du:dateUtc="2025-01-15T17:49:00Z">
        <w:r>
          <w:rPr>
            <w:rStyle w:val="FootnoteReference"/>
          </w:rPr>
          <w:footnoteRef/>
        </w:r>
        <w:r>
          <w:t xml:space="preserve"> </w:t>
        </w:r>
        <w:r>
          <w:t>Introduction to Econometrics, Chapter 10.</w:t>
        </w:r>
      </w:ins>
    </w:p>
  </w:footnote>
  <w:footnote w:id="2">
    <w:p w14:paraId="2F88AA36" w14:textId="0EB70E89" w:rsidR="00071204" w:rsidRDefault="00071204">
      <w:pPr>
        <w:pStyle w:val="FootnoteText"/>
      </w:pPr>
      <w:ins w:id="120" w:author="Mansueto James at MTCA" w:date="2025-01-15T18:49:00Z" w16du:dateUtc="2025-01-15T17:49:00Z">
        <w:r>
          <w:rPr>
            <w:rStyle w:val="FootnoteReference"/>
          </w:rPr>
          <w:footnoteRef/>
        </w:r>
        <w:r>
          <w:t xml:space="preserve"> </w:t>
        </w:r>
        <w:r>
          <w:t>Introduction to Statistical Learning, Block 6.</w:t>
        </w:r>
      </w:ins>
    </w:p>
  </w:footnote>
  <w:footnote w:id="3">
    <w:p w14:paraId="75EBD08F" w14:textId="77777777" w:rsidR="00814AFC" w:rsidRDefault="00814AFC" w:rsidP="00814AFC">
      <w:pPr>
        <w:pStyle w:val="FootnoteText"/>
        <w:rPr>
          <w:ins w:id="288" w:author="Mansueto James at MTCA" w:date="2025-01-15T19:02:00Z" w16du:dateUtc="2025-01-15T18:02:00Z"/>
        </w:rPr>
      </w:pPr>
      <w:ins w:id="289" w:author="Mansueto James at MTCA" w:date="2025-01-15T19:02:00Z" w16du:dateUtc="2025-01-15T18:02:00Z">
        <w:r>
          <w:rPr>
            <w:rStyle w:val="FootnoteReference"/>
          </w:rPr>
          <w:footnoteRef/>
        </w:r>
        <w:r>
          <w:t xml:space="preserve"> </w:t>
        </w:r>
        <w:r>
          <w:fldChar w:fldCharType="begin"/>
        </w:r>
        <w:r>
          <w:instrText>HYPERLINK "https://scikit-learn.org/1.5/modules/generated/sklearn.linear_model.LogisticRegression.html"</w:instrText>
        </w:r>
        <w:r>
          <w:fldChar w:fldCharType="separate"/>
        </w:r>
        <w:r w:rsidRPr="00196C7D">
          <w:rPr>
            <w:rStyle w:val="Hyperlink"/>
          </w:rPr>
          <w:t>https://scikit-learn.org/1.5/modules/generated/sklearn.linear_model.LogisticRegression.html</w:t>
        </w:r>
        <w:r>
          <w:fldChar w:fldCharType="end"/>
        </w:r>
        <w:r>
          <w:t xml:space="preserve"> </w:t>
        </w:r>
      </w:ins>
    </w:p>
  </w:footnote>
  <w:footnote w:id="4">
    <w:p w14:paraId="72ACF528" w14:textId="77777777" w:rsidR="00814AFC" w:rsidRDefault="00814AFC" w:rsidP="00814AFC">
      <w:pPr>
        <w:pStyle w:val="FootnoteText"/>
        <w:rPr>
          <w:ins w:id="302" w:author="Mansueto James at MTCA" w:date="2025-01-15T19:02:00Z" w16du:dateUtc="2025-01-15T18:02:00Z"/>
        </w:rPr>
      </w:pPr>
      <w:ins w:id="303" w:author="Mansueto James at MTCA" w:date="2025-01-15T19:02:00Z" w16du:dateUtc="2025-01-15T18:02:00Z">
        <w:r>
          <w:rPr>
            <w:rStyle w:val="FootnoteReference"/>
          </w:rPr>
          <w:footnoteRef/>
        </w:r>
        <w:r>
          <w:t xml:space="preserve"> See ‘</w:t>
        </w:r>
        <w:r w:rsidRPr="0014320C">
          <w:t xml:space="preserve">06. </w:t>
        </w:r>
        <w:proofErr w:type="spellStart"/>
        <w:r w:rsidRPr="0014320C">
          <w:t>ML_assignment_to.use.ipynb</w:t>
        </w:r>
        <w:proofErr w:type="spellEnd"/>
        <w:r>
          <w:t>’ towards the bottom, w/o SMOTE and w SMOTE.</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B02BFC"/>
    <w:multiLevelType w:val="multilevel"/>
    <w:tmpl w:val="19483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BF22ADC"/>
    <w:multiLevelType w:val="hybridMultilevel"/>
    <w:tmpl w:val="E5FC7920"/>
    <w:lvl w:ilvl="0" w:tplc="7AB01234">
      <w:start w:val="1"/>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E752F0"/>
    <w:multiLevelType w:val="multilevel"/>
    <w:tmpl w:val="EE7C9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24B71D3"/>
    <w:multiLevelType w:val="hybridMultilevel"/>
    <w:tmpl w:val="DA6E43B8"/>
    <w:lvl w:ilvl="0" w:tplc="7AB01234">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5C60B1B"/>
    <w:multiLevelType w:val="multilevel"/>
    <w:tmpl w:val="75EA1B7E"/>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83509D"/>
    <w:multiLevelType w:val="multilevel"/>
    <w:tmpl w:val="9B50C322"/>
    <w:lvl w:ilvl="0">
      <w:start w:val="1"/>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538F66B1"/>
    <w:multiLevelType w:val="multilevel"/>
    <w:tmpl w:val="B7223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E7080D"/>
    <w:multiLevelType w:val="hybridMultilevel"/>
    <w:tmpl w:val="A9ACBFA0"/>
    <w:lvl w:ilvl="0" w:tplc="7AB01234">
      <w:start w:val="1"/>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61A41F20"/>
    <w:multiLevelType w:val="multilevel"/>
    <w:tmpl w:val="77D23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40448CA"/>
    <w:multiLevelType w:val="multilevel"/>
    <w:tmpl w:val="4AC015EA"/>
    <w:lvl w:ilvl="0">
      <w:start w:val="1"/>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bullet"/>
      <w:lvlText w:val="■"/>
      <w:lvlJc w:val="left"/>
      <w:pPr>
        <w:ind w:left="2160" w:hanging="360"/>
      </w:pPr>
      <w:rPr>
        <w:rFonts w:ascii="Arial" w:eastAsia="Arial" w:hAnsi="Arial" w:cs="Arial"/>
        <w:color w:val="1F2328"/>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65473386"/>
    <w:multiLevelType w:val="multilevel"/>
    <w:tmpl w:val="9B78CC1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69EA161B"/>
    <w:multiLevelType w:val="hybridMultilevel"/>
    <w:tmpl w:val="7E18C68E"/>
    <w:lvl w:ilvl="0" w:tplc="0809000F">
      <w:start w:val="6"/>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7F54565"/>
    <w:multiLevelType w:val="hybridMultilevel"/>
    <w:tmpl w:val="4524E532"/>
    <w:lvl w:ilvl="0" w:tplc="7AB01234">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114125"/>
    <w:multiLevelType w:val="multilevel"/>
    <w:tmpl w:val="AF42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73606864">
    <w:abstractNumId w:val="9"/>
  </w:num>
  <w:num w:numId="2" w16cid:durableId="1420099594">
    <w:abstractNumId w:val="4"/>
  </w:num>
  <w:num w:numId="3" w16cid:durableId="819155898">
    <w:abstractNumId w:val="13"/>
  </w:num>
  <w:num w:numId="4" w16cid:durableId="2112507412">
    <w:abstractNumId w:val="8"/>
  </w:num>
  <w:num w:numId="5" w16cid:durableId="1985040150">
    <w:abstractNumId w:val="2"/>
  </w:num>
  <w:num w:numId="6" w16cid:durableId="1219322482">
    <w:abstractNumId w:val="5"/>
  </w:num>
  <w:num w:numId="7" w16cid:durableId="1437481509">
    <w:abstractNumId w:val="0"/>
  </w:num>
  <w:num w:numId="8" w16cid:durableId="167259446">
    <w:abstractNumId w:val="7"/>
  </w:num>
  <w:num w:numId="9" w16cid:durableId="254363207">
    <w:abstractNumId w:val="3"/>
  </w:num>
  <w:num w:numId="10" w16cid:durableId="1311325887">
    <w:abstractNumId w:val="12"/>
  </w:num>
  <w:num w:numId="11" w16cid:durableId="1209297684">
    <w:abstractNumId w:val="10"/>
  </w:num>
  <w:num w:numId="12" w16cid:durableId="956639045">
    <w:abstractNumId w:val="11"/>
  </w:num>
  <w:num w:numId="13" w16cid:durableId="1983120741">
    <w:abstractNumId w:val="6"/>
  </w:num>
  <w:num w:numId="14" w16cid:durableId="62280563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nsueto James at MTCA">
    <w15:presenceInfo w15:providerId="AD" w15:userId="S::james.mansueto.1@gov.mt::3bfe086a-ecb3-47a8-b252-fdf9707767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70B2"/>
    <w:rsid w:val="00071204"/>
    <w:rsid w:val="00814AFC"/>
    <w:rsid w:val="009170B2"/>
    <w:rsid w:val="00982ECB"/>
    <w:rsid w:val="00A22FC6"/>
    <w:rsid w:val="00B337FC"/>
    <w:rsid w:val="00F123EE"/>
    <w:rsid w:val="00F757E7"/>
  </w:rsids>
  <m:mathPr>
    <m:mathFont m:val="Cambria Math"/>
    <m:brkBin m:val="before"/>
    <m:brkBinSub m:val="--"/>
    <m:smallFrac m:val="0"/>
    <m:dispDef/>
    <m:lMargin m:val="0"/>
    <m:rMargin m:val="0"/>
    <m:defJc m:val="centerGroup"/>
    <m:wrapIndent m:val="1440"/>
    <m:intLim m:val="subSup"/>
    <m:naryLim m:val="undOvr"/>
  </m:mathPr>
  <w:themeFontLang w:val="en-M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A0FBB"/>
  <w15:docId w15:val="{8E555983-584F-0A4C-8E65-FC5C8728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Revision">
    <w:name w:val="Revision"/>
    <w:hidden/>
    <w:uiPriority w:val="99"/>
    <w:semiHidden/>
    <w:rsid w:val="00982ECB"/>
    <w:pPr>
      <w:spacing w:line="240" w:lineRule="auto"/>
    </w:pPr>
  </w:style>
  <w:style w:type="paragraph" w:styleId="ListParagraph">
    <w:name w:val="List Paragraph"/>
    <w:basedOn w:val="Normal"/>
    <w:uiPriority w:val="34"/>
    <w:qFormat/>
    <w:rsid w:val="00982ECB"/>
    <w:pPr>
      <w:spacing w:after="160"/>
      <w:ind w:left="720"/>
      <w:contextualSpacing/>
    </w:pPr>
    <w:rPr>
      <w:rFonts w:asciiTheme="minorHAnsi" w:eastAsiaTheme="minorHAnsi" w:hAnsiTheme="minorHAnsi" w:cstheme="minorBidi"/>
      <w:kern w:val="2"/>
      <w:sz w:val="24"/>
      <w:szCs w:val="24"/>
      <w:lang w:eastAsia="en-US"/>
      <w14:ligatures w14:val="standardContextual"/>
    </w:rPr>
  </w:style>
  <w:style w:type="paragraph" w:styleId="FootnoteText">
    <w:name w:val="footnote text"/>
    <w:basedOn w:val="Normal"/>
    <w:link w:val="FootnoteTextChar"/>
    <w:uiPriority w:val="99"/>
    <w:semiHidden/>
    <w:unhideWhenUsed/>
    <w:rsid w:val="00071204"/>
    <w:pPr>
      <w:spacing w:line="240" w:lineRule="auto"/>
    </w:pPr>
    <w:rPr>
      <w:rFonts w:asciiTheme="minorHAnsi" w:eastAsiaTheme="minorHAnsi" w:hAnsiTheme="minorHAnsi" w:cstheme="minorBidi"/>
      <w:kern w:val="2"/>
      <w:sz w:val="20"/>
      <w:szCs w:val="20"/>
      <w:lang w:eastAsia="en-US"/>
      <w14:ligatures w14:val="standardContextual"/>
    </w:rPr>
  </w:style>
  <w:style w:type="character" w:customStyle="1" w:styleId="FootnoteTextChar">
    <w:name w:val="Footnote Text Char"/>
    <w:basedOn w:val="DefaultParagraphFont"/>
    <w:link w:val="FootnoteText"/>
    <w:uiPriority w:val="99"/>
    <w:semiHidden/>
    <w:rsid w:val="00071204"/>
    <w:rPr>
      <w:rFonts w:asciiTheme="minorHAnsi" w:eastAsiaTheme="minorHAnsi" w:hAnsiTheme="minorHAnsi" w:cstheme="minorBidi"/>
      <w:kern w:val="2"/>
      <w:sz w:val="20"/>
      <w:szCs w:val="20"/>
      <w:lang w:eastAsia="en-US"/>
      <w14:ligatures w14:val="standardContextual"/>
    </w:rPr>
  </w:style>
  <w:style w:type="character" w:styleId="FootnoteReference">
    <w:name w:val="footnote reference"/>
    <w:basedOn w:val="DefaultParagraphFont"/>
    <w:uiPriority w:val="99"/>
    <w:semiHidden/>
    <w:unhideWhenUsed/>
    <w:rsid w:val="00071204"/>
    <w:rPr>
      <w:vertAlign w:val="superscript"/>
    </w:rPr>
  </w:style>
  <w:style w:type="character" w:styleId="Hyperlink">
    <w:name w:val="Hyperlink"/>
    <w:basedOn w:val="DefaultParagraphFont"/>
    <w:uiPriority w:val="99"/>
    <w:unhideWhenUsed/>
    <w:rsid w:val="00814AFC"/>
    <w:rPr>
      <w:color w:val="0000FF" w:themeColor="hyperlink"/>
      <w:u w:val="single"/>
    </w:rPr>
  </w:style>
  <w:style w:type="table" w:styleId="TableGrid">
    <w:name w:val="Table Grid"/>
    <w:basedOn w:val="TableNormal"/>
    <w:uiPriority w:val="39"/>
    <w:rsid w:val="00814AFC"/>
    <w:pPr>
      <w:spacing w:line="240" w:lineRule="auto"/>
    </w:pPr>
    <w:rPr>
      <w:rFonts w:asciiTheme="minorHAnsi" w:eastAsiaTheme="minorHAnsi" w:hAnsiTheme="minorHAnsi" w:cstheme="minorBidi"/>
      <w:kern w:val="2"/>
      <w:sz w:val="24"/>
      <w:szCs w:val="24"/>
      <w:lang w:val="en-MT"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notebooklm.google.com/notebook/0427e3af-8cea-4498-bdd0-daa69e101d80?_gl=1*si44rf*_ga*MzQ5MzA0MjIxLjE3MzM5OTIyNjQ.*_ga_W0LDH41ZCB*MTczNTgxODY5MC4xMC4wLjE3MzU4MTg2OTAuMC4wLjA" TargetMode="External"/><Relationship Id="rId13"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otebooklm.google.com/notebook/0427e3af-8cea-4498-bdd0-daa69e101d80?_gl=1*si44rf*_ga*MzQ5MzA0MjIxLjE3MzM5OTIyNjQ.*_ga_W0LDH41ZCB*MTczNTgxODY5MC4xMC4wLjE3MzU4MTg2OTAuMC4wLjA" TargetMode="External"/><Relationship Id="rId5" Type="http://schemas.openxmlformats.org/officeDocument/2006/relationships/webSettings" Target="webSettings.xml"/><Relationship Id="rId10" Type="http://schemas.openxmlformats.org/officeDocument/2006/relationships/hyperlink" Target="https://notebooklm.google.com/notebook/0427e3af-8cea-4498-bdd0-daa69e101d80?_gl=1*si44rf*_ga*MzQ5MzA0MjIxLjE3MzM5OTIyNjQ.*_ga_W0LDH41ZCB*MTczNTgxODY5MC4xMC4wLjE3MzU4MTg2OTAuMC4wLjA" TargetMode="External"/><Relationship Id="rId4" Type="http://schemas.openxmlformats.org/officeDocument/2006/relationships/settings" Target="settings.xml"/><Relationship Id="rId9" Type="http://schemas.openxmlformats.org/officeDocument/2006/relationships/hyperlink" Target="https://notebooklm.google.com/notebook/0427e3af-8cea-4498-bdd0-daa69e101d80?_gl=1*si44rf*_ga*MzQ5MzA0MjIxLjE3MzM5OTIyNjQ.*_ga_W0LDH41ZCB*MTczNTgxODY5MC4xMC4wLjE3MzU4MTg2OTAuMC4wLjA"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080482-52B8-2145-B8CC-AD9E38F44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4437</Words>
  <Characters>25297</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Mansueto James at MTCA</cp:lastModifiedBy>
  <cp:revision>2</cp:revision>
  <dcterms:created xsi:type="dcterms:W3CDTF">2025-01-15T18:23:00Z</dcterms:created>
  <dcterms:modified xsi:type="dcterms:W3CDTF">2025-01-15T18:23:00Z</dcterms:modified>
</cp:coreProperties>
</file>